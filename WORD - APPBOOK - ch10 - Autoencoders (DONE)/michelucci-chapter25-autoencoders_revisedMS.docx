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4972EDFD" w:rsidR="00E95F6E" w:rsidRDefault="00F250FC" w:rsidP="00E95F6E">
      <w:pPr>
        <w:pStyle w:val="ChapterTitle"/>
      </w:pPr>
      <w:r>
        <w:rPr>
          <w:noProof/>
        </w:rPr>
        <w:drawing>
          <wp:anchor distT="0" distB="0" distL="114300" distR="114300" simplePos="0" relativeHeight="251663360" behindDoc="0" locked="0" layoutInCell="1" allowOverlap="1" wp14:anchorId="43A2CA3D" wp14:editId="523E8981">
            <wp:simplePos x="0" y="0"/>
            <wp:positionH relativeFrom="column">
              <wp:posOffset>4836076</wp:posOffset>
            </wp:positionH>
            <wp:positionV relativeFrom="paragraph">
              <wp:posOffset>-1253648</wp:posOffset>
            </wp:positionV>
            <wp:extent cx="720220" cy="774237"/>
            <wp:effectExtent l="0" t="0" r="3810" b="635"/>
            <wp:wrapNone/>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737" cy="807043"/>
                    </a:xfrm>
                    <a:prstGeom prst="rect">
                      <a:avLst/>
                    </a:prstGeom>
                  </pic:spPr>
                </pic:pic>
              </a:graphicData>
            </a:graphic>
            <wp14:sizeRelH relativeFrom="page">
              <wp14:pctWidth>0</wp14:pctWidth>
            </wp14:sizeRelH>
            <wp14:sizeRelV relativeFrom="page">
              <wp14:pctHeight>0</wp14:pctHeight>
            </wp14:sizeRelV>
          </wp:anchor>
        </w:drawing>
      </w:r>
      <w:r>
        <w:t>Autoencoders</w:t>
      </w:r>
    </w:p>
    <w:p w14:paraId="0AB49825" w14:textId="5B035F41" w:rsidR="00990DC3" w:rsidRDefault="002E654F" w:rsidP="00990DC3">
      <w:pPr>
        <w:pStyle w:val="BodyTextFirst"/>
      </w:pPr>
      <w:r>
        <w:t>In this chapter we will look at autoencoders</w:t>
      </w:r>
      <w:r w:rsidR="00AE5C19">
        <w:t xml:space="preserve"> (including the sparse variant)</w:t>
      </w:r>
      <w:r>
        <w:t>. This is a theory chapter, so it will cover the mathematics and the fundamentals of autoencoders. We will discuss what they are, what are the limitations, the typical use cases and we will look at some examples.</w:t>
      </w:r>
      <w:r w:rsidR="00C56E88">
        <w:t xml:space="preserve"> We will start with a general introduction to autoencoders and we will discuss the role of the activation function in the output layer. We will </w:t>
      </w:r>
      <w:r w:rsidR="00111F38">
        <w:t xml:space="preserve">then </w:t>
      </w:r>
      <w:r w:rsidR="00C56E88">
        <w:t>discuss the loss function</w:t>
      </w:r>
      <w:r w:rsidR="00111F38">
        <w:t>s</w:t>
      </w:r>
      <w:r w:rsidR="00C56E88">
        <w:t xml:space="preserve"> that </w:t>
      </w:r>
      <w:r w:rsidR="00111F38">
        <w:t>are typically used</w:t>
      </w:r>
      <w:r w:rsidR="00C56E88">
        <w:t xml:space="preserve"> and what is the reconstruction error. We will then look at </w:t>
      </w:r>
      <w:r w:rsidR="00111F38">
        <w:t xml:space="preserve">typical </w:t>
      </w:r>
      <w:r w:rsidR="00C56E88">
        <w:t>applications</w:t>
      </w:r>
      <w:r w:rsidR="00111F38">
        <w:t xml:space="preserve"> as</w:t>
      </w:r>
      <w:r w:rsidR="00C56E88">
        <w:t xml:space="preserve"> dimensionality reduction, classification and anomaly detection.</w:t>
      </w:r>
    </w:p>
    <w:p w14:paraId="2FBDD546" w14:textId="753B3F29" w:rsidR="003E08F9" w:rsidRDefault="003E08F9" w:rsidP="003E08F9">
      <w:pPr>
        <w:pStyle w:val="Titolo1"/>
      </w:pPr>
      <w:r>
        <w:t>What is an autoencoder</w:t>
      </w:r>
    </w:p>
    <w:p w14:paraId="7CF308D8" w14:textId="4286A69E" w:rsidR="003E08F9" w:rsidRDefault="006A2E50" w:rsidP="003E08F9">
      <w:pPr>
        <w:pStyle w:val="BodyTextFirst"/>
      </w:pPr>
      <w:r>
        <w:t>As we have seen in many previous chapters</w:t>
      </w:r>
      <w:r w:rsidR="003D4217">
        <w:t>,</w:t>
      </w:r>
      <w:r>
        <w:t xml:space="preserve"> neural networks are typically used in a supervised setting. Meaning that for each training observations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a label or expected value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The neural network model will then try to learn the relationship between the input data and the expected values.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36B0FA19" w:rsidR="00B06165" w:rsidRPr="00B06165" w:rsidRDefault="004C6CAF"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25.1</m:t>
                  </m:r>
                </m:e>
              </m:d>
              <m:ctrlPr>
                <w:rPr>
                  <w:rFonts w:ascii="Cambria Math" w:hAnsi="Cambria Math"/>
                  <w:i/>
                </w:rPr>
              </m:ctrlPr>
            </m:e>
          </m:eqArr>
        </m:oMath>
      </m:oMathPara>
    </w:p>
    <w:p w14:paraId="3E775604" w14:textId="032BB57E" w:rsidR="00B06165" w:rsidRDefault="00B06165" w:rsidP="003E08F9">
      <w:pPr>
        <w:pStyle w:val="BodyTextFirst"/>
      </w:pPr>
    </w:p>
    <w:p w14:paraId="3EDE54AD" w14:textId="501C98CD" w:rsidR="00B06165" w:rsidRDefault="004F662F" w:rsidP="003E08F9">
      <w:pPr>
        <w:pStyle w:val="BodyTextFirst"/>
      </w:pPr>
      <w:r>
        <w:t xml:space="preserve">Where in general, as noted previously in the book,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r>
          <m:rPr>
            <m:sty m:val="p"/>
          </m:rPr>
          <w:rPr>
            <w:rFonts w:ascii="Cambria Math" w:hAnsi="Cambria Math"/>
          </w:rPr>
          <m:t>∈</m:t>
        </m:r>
        <m:r>
          <m:rPr>
            <m:scr m:val="double-struck"/>
          </m:rPr>
          <w:rPr>
            <w:rFonts w:ascii="Cambria Math" w:hAnsi="Cambria Math"/>
          </w:rPr>
          <m:t>N</m:t>
        </m:r>
      </m:oMath>
      <w:r>
        <w:t xml:space="preserve">. </w:t>
      </w:r>
      <w:r w:rsidR="002C2E8E">
        <w:t xml:space="preserve">In </w:t>
      </w:r>
      <w:r w:rsidR="00913933">
        <w:t>general,</w:t>
      </w:r>
      <w:r w:rsidR="002C2E8E">
        <w:t xml:space="preserve"> we can </w:t>
      </w:r>
      <w:r w:rsidR="00913933">
        <w:t>give a</w:t>
      </w:r>
      <w:r w:rsidR="00AE5C19">
        <w:t xml:space="preserve">n </w:t>
      </w:r>
      <w:r w:rsidR="00913933">
        <w:t>intuitive definition of</w:t>
      </w:r>
      <w:r w:rsidR="002C2E8E">
        <w:t xml:space="preserve"> an autoencoder as</w:t>
      </w:r>
    </w:p>
    <w:p w14:paraId="1265C3E1" w14:textId="65185445" w:rsidR="002C2E8E" w:rsidRDefault="002C2E8E" w:rsidP="003E08F9">
      <w:pPr>
        <w:pStyle w:val="BodyTextFirst"/>
      </w:pPr>
    </w:p>
    <w:p w14:paraId="7165CA7B" w14:textId="741EC7D6" w:rsidR="002C2E8E" w:rsidRPr="002C2E8E" w:rsidRDefault="002C2E8E" w:rsidP="003E08F9">
      <w:pPr>
        <w:pStyle w:val="BodyTextFirst"/>
        <w:rPr>
          <w:rStyle w:val="Enfasicorsivo"/>
        </w:rPr>
      </w:pPr>
      <w:r>
        <w:rPr>
          <w:rStyle w:val="Enfasiintensa"/>
        </w:rPr>
        <w:t xml:space="preserve">Definition: </w:t>
      </w:r>
      <w:r>
        <w:rPr>
          <w:rStyle w:val="Enfasicorsivo"/>
        </w:rPr>
        <w:t>an autoencoder is a type of neural network that learn to reconstruct the input observations with the lowest error possible</w:t>
      </w:r>
      <w:r>
        <w:rPr>
          <w:rStyle w:val="Rimandonotaapidipagina"/>
          <w:i/>
          <w:iCs/>
        </w:rPr>
        <w:footnoteReference w:id="1"/>
      </w:r>
      <w:r>
        <w:rPr>
          <w:rStyle w:val="Enfasicorsivo"/>
        </w:rPr>
        <w:t>.</w:t>
      </w:r>
    </w:p>
    <w:p w14:paraId="003AFC7D" w14:textId="71F4FD6E" w:rsidR="006A2E50" w:rsidRDefault="006A2E50" w:rsidP="003E08F9">
      <w:pPr>
        <w:pStyle w:val="BodyTextFirst"/>
      </w:pPr>
    </w:p>
    <w:p w14:paraId="5EAB63BD" w14:textId="0C1C6F70" w:rsidR="006A2E50" w:rsidRDefault="00913933" w:rsidP="003E08F9">
      <w:pPr>
        <w:pStyle w:val="BodyTextFirst"/>
      </w:pPr>
      <w:r>
        <w:t xml:space="preserve">In other words, you are training a neural network to learn the identity function. At this </w:t>
      </w:r>
      <w:r w:rsidR="003D4217">
        <w:t>point</w:t>
      </w:r>
      <w:r>
        <w:t xml:space="preserve"> you may wonder </w:t>
      </w:r>
      <w:r w:rsidR="003D4217">
        <w:t xml:space="preserve">for which purposes </w:t>
      </w:r>
      <w:r>
        <w:t xml:space="preserve">learning the identity function </w:t>
      </w:r>
      <w:r w:rsidR="003D4217">
        <w:t>would</w:t>
      </w:r>
      <w:r>
        <w:t xml:space="preserve"> be useful.</w:t>
      </w:r>
      <w:r w:rsidR="00BA1EE0">
        <w:t xml:space="preserve"> This will become clear immediately in the next sections.</w:t>
      </w:r>
    </w:p>
    <w:p w14:paraId="75250ADB" w14:textId="563B1BEC" w:rsidR="00BA1EE0" w:rsidRPr="00BA1EE0" w:rsidRDefault="00BA1EE0" w:rsidP="00BA1EE0">
      <w:pPr>
        <w:pStyle w:val="Titolo1"/>
      </w:pPr>
      <w:r w:rsidRPr="00BA1EE0">
        <w:lastRenderedPageBreak/>
        <w:t>Feed Forward Autoencoders</w:t>
      </w:r>
    </w:p>
    <w:p w14:paraId="34AB054D" w14:textId="26C9EF99" w:rsidR="00BA1EE0" w:rsidRDefault="005F5A70" w:rsidP="005F5A70">
      <w:pPr>
        <w:pStyle w:val="BodyTextFirst"/>
      </w:pPr>
      <w:r>
        <w:t xml:space="preserve">A Feed Forward Autoencoder (FFA) is a neural network made by </w:t>
      </w:r>
      <w:commentRangeStart w:id="0"/>
      <w:r>
        <w:t>dense layers</w:t>
      </w:r>
      <w:commentRangeEnd w:id="0"/>
      <w:r w:rsidR="004C6CAF">
        <w:rPr>
          <w:rStyle w:val="Rimandocommento"/>
          <w:rFonts w:ascii="Times" w:eastAsia="Calibri" w:hAnsi="Times"/>
        </w:rPr>
        <w:commentReference w:id="0"/>
      </w:r>
      <w:r>
        <w:t>. In Figure (25.1) you can see an example of an FFA.</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drawing>
          <wp:inline distT="0" distB="0" distL="0" distR="0" wp14:anchorId="49A28208" wp14:editId="05313B50">
            <wp:extent cx="525780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3276600"/>
                    </a:xfrm>
                    <a:prstGeom prst="rect">
                      <a:avLst/>
                    </a:prstGeom>
                  </pic:spPr>
                </pic:pic>
              </a:graphicData>
            </a:graphic>
          </wp:inline>
        </w:drawing>
      </w:r>
    </w:p>
    <w:p w14:paraId="67B8C73F" w14:textId="77777777" w:rsidR="00082533" w:rsidRDefault="00082533" w:rsidP="005F5A70">
      <w:pPr>
        <w:pStyle w:val="FigureCaption"/>
      </w:pPr>
    </w:p>
    <w:p w14:paraId="3E17B98C" w14:textId="3C9E86F4" w:rsidR="005F5A70" w:rsidRDefault="005F5A70" w:rsidP="005F5A70">
      <w:pPr>
        <w:pStyle w:val="FigureCaption"/>
      </w:pPr>
      <w:r>
        <w:t xml:space="preserve">Figure 25.1: </w:t>
      </w:r>
      <w:r w:rsidR="003D4217">
        <w:t>A</w:t>
      </w:r>
      <w:r>
        <w:t xml:space="preserve"> typical architecture of a Feed Forward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49746AEA" w14:textId="21388499" w:rsidR="001F26E2" w:rsidRDefault="00082533" w:rsidP="001F26E2">
      <w:pPr>
        <w:pStyle w:val="BodyTextFirst"/>
      </w:pPr>
      <w:r>
        <w:t xml:space="preserve">A typical architecture </w:t>
      </w:r>
      <w:r w:rsidR="003D4217">
        <w:t xml:space="preserve">(although it is no strict requirements) </w:t>
      </w:r>
      <w:r>
        <w:t>has an odd number of layers</w:t>
      </w:r>
      <w:del w:id="1" w:author="Michela Sperti" w:date="2020-11-10T10:35:00Z">
        <w:r w:rsidR="00AE5C19" w:rsidDel="004C6CAF">
          <w:delText>,</w:delText>
        </w:r>
      </w:del>
      <w:r w:rsidR="00AE5C19">
        <w:t xml:space="preserve"> </w:t>
      </w:r>
      <w:r w:rsidR="003D4217">
        <w:t>and is</w:t>
      </w:r>
      <w:r w:rsidR="00AE5C19">
        <w:t xml:space="preserve"> symmetrical</w:t>
      </w:r>
      <w:r w:rsidR="003D4217">
        <w:t xml:space="preserve"> with respect to the middle layer</w:t>
      </w:r>
      <w:r>
        <w:t xml:space="preserve">.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rsidR="00741B4D">
        <w:t xml:space="preserve"> (the size of the input observation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t xml:space="preserve">. </w:t>
      </w:r>
      <w:r w:rsidR="00A14DDE">
        <w:t>As we move</w:t>
      </w:r>
      <w:del w:id="2" w:author="Michela Sperti" w:date="2020-11-10T10:35:00Z">
        <w:r w:rsidR="00A14DDE" w:rsidDel="004C6CAF">
          <w:delText>e</w:delText>
        </w:r>
      </w:del>
      <w:r>
        <w:t xml:space="preserve"> toward the center of the network</w:t>
      </w:r>
      <w:r w:rsidR="00A14DDE">
        <w:t>,</w:t>
      </w:r>
      <w:r>
        <w:t xml:space="preserve"> the number of neurons in each layer drops in some measure. The middle layer (remember we have an odd number of layers) is normally the one with </w:t>
      </w:r>
      <w:r w:rsidR="00A14DDE">
        <w:t>the smallest number of</w:t>
      </w:r>
      <w:r>
        <w:t xml:space="preserve"> neurons of all. In almost all practical applications the layers after the middle one, are a mirrored version of the layers before the middle one. For example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w:t>
      </w:r>
      <w:r w:rsidR="00AE5C19">
        <w:t xml:space="preserve"> is</w:t>
      </w:r>
      <w:r>
        <w:t xml:space="preserve"> </w:t>
      </w:r>
      <m:oMath>
        <m:r>
          <w:rPr>
            <w:rFonts w:ascii="Cambria Math" w:hAnsi="Cambria Math"/>
          </w:rPr>
          <m:t>n=10</m:t>
        </m:r>
      </m:oMath>
      <w:r>
        <w:t xml:space="preserve">). </w:t>
      </w:r>
      <w:r w:rsidR="00192211">
        <w:t xml:space="preserve">All </w:t>
      </w:r>
      <w:r>
        <w:t>the layer</w:t>
      </w:r>
      <w:r w:rsidR="00AE5C19">
        <w:t>s</w:t>
      </w:r>
      <w:r>
        <w:t xml:space="preserve"> up to and including the middle one </w:t>
      </w:r>
      <w:r w:rsidR="00AE5C19">
        <w:t>make what is</w:t>
      </w:r>
      <w:r>
        <w:t xml:space="preserve"> called the </w:t>
      </w:r>
      <w:r w:rsidRPr="00082533">
        <w:rPr>
          <w:rStyle w:val="Enfasigrassetto"/>
        </w:rPr>
        <w:t>encoder</w:t>
      </w:r>
      <w:r>
        <w:t xml:space="preserve">, and all the layers from and including the middle one (up to the output) </w:t>
      </w:r>
      <w:r w:rsidR="00AE5C19">
        <w:t>make what is</w:t>
      </w:r>
      <w:r>
        <w:t xml:space="preserve"> called the </w:t>
      </w:r>
      <w:r w:rsidRPr="00082533">
        <w:rPr>
          <w:rStyle w:val="Enfasigrassetto"/>
        </w:rPr>
        <w:t>decoder</w:t>
      </w:r>
      <w:r>
        <w:t xml:space="preserve">, as you can see </w:t>
      </w:r>
      <w:r w:rsidR="00192211">
        <w:t xml:space="preserve">depicted </w:t>
      </w:r>
      <w:r>
        <w:t>in Figure (25.1).</w:t>
      </w:r>
    </w:p>
    <w:p w14:paraId="3BDCE8C6" w14:textId="598D2AAD" w:rsidR="001F26E2" w:rsidRDefault="001F26E2" w:rsidP="001F26E2">
      <w:pPr>
        <w:pStyle w:val="BodyTextCont"/>
      </w:pPr>
      <w:r>
        <w:t xml:space="preserve">The </w:t>
      </w:r>
      <w:r w:rsidRPr="00234D57">
        <w:rPr>
          <w:rStyle w:val="Enfasigrassetto"/>
        </w:rPr>
        <w:t>encode</w:t>
      </w:r>
      <w:r w:rsidR="00234D57" w:rsidRPr="00234D57">
        <w:rPr>
          <w:rStyle w:val="Enfasigrassetto"/>
        </w:rPr>
        <w:t>r</w:t>
      </w:r>
      <w:r>
        <w:t xml:space="preserve"> can be written generally as a function</w:t>
      </w:r>
    </w:p>
    <w:p w14:paraId="767CCE1C" w14:textId="77777777" w:rsidR="001F26E2" w:rsidRDefault="001F26E2" w:rsidP="001F26E2">
      <w:pPr>
        <w:pStyle w:val="BodyTextCont"/>
      </w:pPr>
    </w:p>
    <w:p w14:paraId="184C1FFC" w14:textId="335F0EEA" w:rsidR="00216171" w:rsidRPr="001F26E2" w:rsidRDefault="004C6CAF" w:rsidP="001F26E2">
      <w:pPr>
        <w:pStyle w:val="BodyTextCont"/>
        <w:rPr>
          <w:b/>
          <w:bCs/>
        </w:rPr>
      </w:pPr>
      <m:oMathPara>
        <m:oMath>
          <m:eqArr>
            <m:eqArrPr>
              <m:maxDist m:val="1"/>
              <m:ctrlPr>
                <w:rPr>
                  <w:rFonts w:ascii="Cambria Math" w:hAnsi="Cambria Math"/>
                  <w:i/>
                </w:rPr>
              </m:ctrlPr>
            </m:eqArr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m:rPr>
                  <m:sty m:val="bi"/>
                </m:rPr>
                <w:rPr>
                  <w:rFonts w:ascii="Cambria Math" w:hAnsi="Cambria Math"/>
                </w:rPr>
                <m:t>#</m:t>
              </m:r>
              <m:d>
                <m:dPr>
                  <m:ctrlPr>
                    <w:rPr>
                      <w:rFonts w:ascii="Cambria Math" w:hAnsi="Cambria Math"/>
                      <w:i/>
                    </w:rPr>
                  </m:ctrlPr>
                </m:dPr>
                <m:e>
                  <m:r>
                    <w:rPr>
                      <w:rFonts w:ascii="Cambria Math" w:hAnsi="Cambria Math"/>
                    </w:rPr>
                    <m:t>25.2</m:t>
                  </m:r>
                </m:e>
              </m:d>
              <m:ctrlPr>
                <w:rPr>
                  <w:rFonts w:ascii="Cambria Math" w:hAnsi="Cambria Math"/>
                  <w:b/>
                  <w:bCs/>
                  <w:i/>
                </w:rPr>
              </m:ctrlPr>
            </m:e>
          </m:eqArr>
        </m:oMath>
      </m:oMathPara>
    </w:p>
    <w:p w14:paraId="34DED1C1" w14:textId="6321A89C" w:rsidR="001F26E2" w:rsidRDefault="001F26E2" w:rsidP="001F26E2">
      <w:pPr>
        <w:pStyle w:val="BodyTextCont"/>
      </w:pPr>
    </w:p>
    <w:p w14:paraId="3F81872E" w14:textId="630CD6F8" w:rsidR="001F26E2" w:rsidRDefault="00234D57" w:rsidP="001F26E2">
      <w:pPr>
        <w:pStyle w:val="BodyTextFirst"/>
        <w:rPr>
          <w:rStyle w:val="Enfasigrassetto"/>
          <w:b w:val="0"/>
          <w:bCs w:val="0"/>
        </w:rPr>
      </w:pPr>
      <w:r>
        <w:lastRenderedPageBreak/>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oMath>
      <w:r w:rsidR="001F26E2">
        <w:t xml:space="preserve"> </w:t>
      </w:r>
      <w:r>
        <w:t>is</w:t>
      </w:r>
      <w:r w:rsidR="001F26E2">
        <w:t xml:space="preserve"> the output of the middle layer in Figure (25.1)</w:t>
      </w:r>
      <w:r w:rsidR="00987672">
        <w:t xml:space="preserve"> w</w:t>
      </w:r>
      <w:r w:rsidR="001F26E2">
        <w:t xml:space="preserve">hen </w:t>
      </w:r>
      <w:r w:rsidR="00A14DDE">
        <w:t>we do a forward pass through the network up to the middle layer</w:t>
      </w:r>
      <w:r w:rsidR="001F26E2">
        <w:t xml:space="preserve"> </w:t>
      </w:r>
      <w:r w:rsidR="00A14DDE">
        <w:t>for</w:t>
      </w:r>
      <w:r w:rsidR="001F26E2">
        <w:t xml:space="preserv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1F26E2">
        <w:t xml:space="preserve">. Note that </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rsidR="001F26E2">
        <w:t xml:space="preserve"> with</w:t>
      </w:r>
      <w:r w:rsidR="00EE03CA">
        <w:t xml:space="preserve"> </w:t>
      </w:r>
      <m:oMath>
        <m:r>
          <w:rPr>
            <w:rFonts w:ascii="Cambria Math" w:hAnsi="Cambria Math"/>
          </w:rPr>
          <m:t>q&lt;n</m:t>
        </m:r>
      </m:oMath>
      <w:r w:rsidR="001F26E2">
        <w:t xml:space="preserve">. Also, </w:t>
      </w:r>
      <w:r w:rsidR="005C2AD1">
        <w:t xml:space="preserve">is </w:t>
      </w:r>
      <w:r w:rsidR="001F26E2">
        <w:t xml:space="preserve">relevant to point out that </w:t>
      </w:r>
      <m:oMath>
        <m:r>
          <w:rPr>
            <w:rFonts w:ascii="Cambria Math" w:hAnsi="Cambria Math"/>
          </w:rPr>
          <m:t>q</m:t>
        </m:r>
      </m:oMath>
      <w:r w:rsidR="001F26E2">
        <w:t xml:space="preserve"> could </w:t>
      </w:r>
      <w:r>
        <w:t xml:space="preserve">even </w:t>
      </w:r>
      <w:r w:rsidR="001F26E2">
        <w:t>be</w:t>
      </w:r>
      <w:r>
        <w:t xml:space="preserve"> </w:t>
      </w:r>
      <w:r w:rsidR="001F26E2">
        <w:t xml:space="preserve">one or two orders of magnitude smaller than </w:t>
      </w:r>
      <m:oMath>
        <m:r>
          <w:rPr>
            <w:rFonts w:ascii="Cambria Math" w:hAnsi="Cambria Math"/>
          </w:rPr>
          <m:t>n</m:t>
        </m:r>
      </m:oMath>
      <w:r w:rsidR="001F26E2">
        <w:t xml:space="preserve">. The </w:t>
      </w:r>
      <w:r w:rsidR="001F26E2">
        <w:rPr>
          <w:rStyle w:val="Enfasigrassetto"/>
        </w:rPr>
        <w:t xml:space="preserve">decoder </w:t>
      </w:r>
      <w:r w:rsidR="007F4805" w:rsidRPr="007F4805">
        <w:rPr>
          <w:rStyle w:val="Enfasigrassetto"/>
          <w:b w:val="0"/>
          <w:bCs w:val="0"/>
        </w:rPr>
        <w:t xml:space="preserve">(and the </w:t>
      </w:r>
      <w:r w:rsidR="007F4805">
        <w:rPr>
          <w:rStyle w:val="Enfasigrassetto"/>
          <w:b w:val="0"/>
          <w:bCs w:val="0"/>
        </w:rPr>
        <w:t xml:space="preserve">output of the network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7F4805">
        <w:t xml:space="preserve">) </w:t>
      </w:r>
      <w:r w:rsidR="001F26E2">
        <w:rPr>
          <w:rStyle w:val="Enfasigrassetto"/>
          <w:b w:val="0"/>
          <w:bCs w:val="0"/>
        </w:rPr>
        <w:t>can be written as</w:t>
      </w:r>
      <w:r w:rsidR="002A6E3F">
        <w:rPr>
          <w:rStyle w:val="Enfasigrassetto"/>
          <w:b w:val="0"/>
          <w:bCs w:val="0"/>
        </w:rPr>
        <w:t xml:space="preserve"> a generic function</w:t>
      </w:r>
    </w:p>
    <w:p w14:paraId="16F9AB39" w14:textId="77777777" w:rsidR="001F26E2" w:rsidRDefault="001F26E2" w:rsidP="001F26E2">
      <w:pPr>
        <w:pStyle w:val="BodyTextFirst"/>
        <w:rPr>
          <w:rStyle w:val="Enfasigrassetto"/>
          <w:b w:val="0"/>
          <w:bCs w:val="0"/>
        </w:rPr>
      </w:pPr>
    </w:p>
    <w:p w14:paraId="1D4E5E29" w14:textId="6FA2519D" w:rsidR="001F26E2" w:rsidRPr="001F26E2" w:rsidRDefault="004C6CAF" w:rsidP="001F26E2">
      <w:pPr>
        <w:pStyle w:val="BodyTextFirst"/>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=dec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=dec</m:t>
              </m:r>
              <m:d>
                <m:dPr>
                  <m:ctrlPr>
                    <w:rPr>
                      <w:rFonts w:ascii="Cambria Math" w:hAnsi="Cambria Math"/>
                      <w:i/>
                    </w:rPr>
                  </m:ctrlPr>
                </m:dPr>
                <m:e>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25.3</m:t>
                  </m:r>
                </m:e>
              </m:d>
            </m:e>
          </m:eqArr>
        </m:oMath>
      </m:oMathPara>
    </w:p>
    <w:p w14:paraId="4121F549" w14:textId="4ECBD819" w:rsidR="001F26E2" w:rsidRDefault="001F26E2" w:rsidP="001F26E2">
      <w:pPr>
        <w:pStyle w:val="BodyTextFirst"/>
      </w:pPr>
    </w:p>
    <w:p w14:paraId="7D2E041B" w14:textId="57807F05" w:rsidR="001F26E2" w:rsidRPr="00A17528" w:rsidRDefault="00EE03CA" w:rsidP="001F26E2">
      <w:pPr>
        <w:pStyle w:val="BodyTextFirst"/>
      </w:pPr>
      <w:r>
        <w:t xml:space="preserve">If the FFA </w:t>
      </w:r>
      <w:r w:rsidR="00A17528">
        <w:t xml:space="preserve">training </w:t>
      </w:r>
      <w:r>
        <w:t xml:space="preserve">is successful </w:t>
      </w:r>
      <w:r w:rsidR="00A17528">
        <w:t xml:space="preserve">the output will be a good </w:t>
      </w:r>
      <w:r w:rsidR="00621672">
        <w:t>approximation</w:t>
      </w:r>
      <w:r w:rsidR="00A17528">
        <w:t xml:space="preserve"> of the input, in other words</w:t>
      </w:r>
      <w:r>
        <w:t xml:space="preserve">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t xml:space="preserve"> </w:t>
      </w:r>
      <w:r w:rsidR="0081128A">
        <w:t>What is important to notice, is that t</w:t>
      </w:r>
      <w:r>
        <w:t xml:space="preserve">he decoder is </w:t>
      </w:r>
      <w:r w:rsidR="00A17528">
        <w:t xml:space="preserve">then </w:t>
      </w:r>
      <w:r>
        <w:t xml:space="preserve">able to reconstruct the input by using only much smaller number </w:t>
      </w:r>
      <w:r w:rsidR="00987672">
        <w:t>(</w:t>
      </w:r>
      <m:oMath>
        <m:r>
          <w:rPr>
            <w:rFonts w:ascii="Cambria Math" w:hAnsi="Cambria Math"/>
          </w:rPr>
          <m:t>q</m:t>
        </m:r>
      </m:oMath>
      <w:r w:rsidR="00987672">
        <w:t xml:space="preserve">) </w:t>
      </w:r>
      <w:r>
        <w:t>of features than the input observations originally have (</w:t>
      </w:r>
      <m:oMath>
        <m:r>
          <w:rPr>
            <w:rFonts w:ascii="Cambria Math" w:hAnsi="Cambria Math"/>
          </w:rPr>
          <m:t>n</m:t>
        </m:r>
      </m:oMath>
      <w:r>
        <w:t xml:space="preserve">). </w:t>
      </w:r>
      <w:r w:rsidR="00A17528">
        <w:t xml:space="preserve">The output of the middle layer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17528">
        <w:rPr>
          <w:b/>
          <w:bCs/>
        </w:rPr>
        <w:t xml:space="preserve"> </w:t>
      </w:r>
      <w:r w:rsidR="00A17528">
        <w:t xml:space="preserve">are called a </w:t>
      </w:r>
      <w:r w:rsidR="00A17528">
        <w:rPr>
          <w:i/>
          <w:iCs/>
        </w:rPr>
        <w:t>learned representation</w:t>
      </w:r>
      <w:r w:rsidR="00A17528">
        <w:t xml:space="preserve"> of the input observation</w:t>
      </w:r>
      <w:r w:rsidR="006837D3">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81128A">
        <w:t xml:space="preserve"> </w:t>
      </w:r>
    </w:p>
    <w:p w14:paraId="50977252" w14:textId="4CB97EF8" w:rsidR="008424C4" w:rsidRDefault="00951B4B" w:rsidP="00101995">
      <w:pPr>
        <w:pStyle w:val="NoteTipCaution"/>
      </w:pPr>
      <w:r w:rsidRPr="00951B4B">
        <w:rPr>
          <w:rStyle w:val="Enfasigrassetto"/>
        </w:rPr>
        <w:t>Note</w:t>
      </w:r>
      <w:r>
        <w:t xml:space="preserve"> </w:t>
      </w:r>
      <w:r w:rsidR="008424C4">
        <w:t xml:space="preserve">The </w:t>
      </w:r>
      <w:r w:rsidR="008424C4" w:rsidRPr="002C7055">
        <w:rPr>
          <w:rStyle w:val="Enfasigrassetto"/>
        </w:rPr>
        <w:t>encoder</w:t>
      </w:r>
      <w:r w:rsidR="008424C4">
        <w:t xml:space="preserve"> is able to reduce the number of dimensions of the input observation </w:t>
      </w:r>
      <w:r w:rsidR="00225559">
        <w:t>(</w:t>
      </w:r>
      <m:oMath>
        <m:r>
          <m:rPr>
            <m:sty m:val="p"/>
          </m:rPr>
          <w:rPr>
            <w:rFonts w:ascii="Cambria Math" w:hAnsi="Cambria Math"/>
          </w:rPr>
          <m:t>n</m:t>
        </m:r>
      </m:oMath>
      <w:r w:rsidR="00225559">
        <w:t xml:space="preserve">) </w:t>
      </w:r>
      <w:r w:rsidR="008424C4">
        <w:t>and</w:t>
      </w:r>
      <w:r w:rsidR="00101995">
        <w:t xml:space="preserve"> to</w:t>
      </w:r>
      <w:r w:rsidR="008424C4">
        <w:t xml:space="preserve"> create a learned representation </w:t>
      </w:r>
      <w:r w:rsidR="00621672">
        <w:t>(</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m:rPr>
            <m:sty m:val="bi"/>
          </m:rPr>
          <w:rPr>
            <w:rFonts w:ascii="Cambria Math" w:hAnsi="Cambria Math"/>
          </w:rPr>
          <m:t xml:space="preserve">) </m:t>
        </m:r>
      </m:oMath>
      <w:r w:rsidR="008424C4">
        <w:t xml:space="preserve">of the input that has a much smaller </w:t>
      </w:r>
      <w:r w:rsidR="002C7055">
        <w:t>dimension</w:t>
      </w:r>
      <w:r w:rsidR="00621672">
        <w:t xml:space="preserve"> (</w:t>
      </w:r>
      <m:oMath>
        <m:r>
          <w:rPr>
            <w:rFonts w:ascii="Cambria Math" w:hAnsi="Cambria Math"/>
          </w:rPr>
          <m:t>q&lt;n)</m:t>
        </m:r>
      </m:oMath>
      <w:r w:rsidR="008424C4">
        <w:t xml:space="preserve">. This learned representation is enough </w:t>
      </w:r>
      <w:r w:rsidR="002C7055">
        <w:t xml:space="preserve">for the </w:t>
      </w:r>
      <w:r w:rsidR="002C7055" w:rsidRPr="002C7055">
        <w:rPr>
          <w:rStyle w:val="Enfasigrassetto"/>
        </w:rPr>
        <w:t>decoder</w:t>
      </w:r>
      <w:r w:rsidR="002C7055">
        <w:t xml:space="preserve"> </w:t>
      </w:r>
      <w:r w:rsidR="008424C4">
        <w:t xml:space="preserve">to </w:t>
      </w:r>
      <w:r w:rsidR="002C7055">
        <w:t>reconstruct</w:t>
      </w:r>
      <w:r w:rsidR="008424C4">
        <w:t xml:space="preserve"> the input </w:t>
      </w:r>
      <w:r>
        <w:t xml:space="preserve">accurately (if the autoencoder </w:t>
      </w:r>
      <w:r w:rsidR="00C10C52">
        <w:t xml:space="preserve">training was </w:t>
      </w:r>
      <w:r w:rsidR="006837D3">
        <w:t>successful</w:t>
      </w:r>
      <w:r>
        <w:t xml:space="preserve"> as intended).</w:t>
      </w:r>
      <w:r w:rsidR="0084476F">
        <w:t xml:space="preserve"> </w:t>
      </w:r>
    </w:p>
    <w:p w14:paraId="6CCCC3B2" w14:textId="05640E43" w:rsidR="006C1AE6" w:rsidRDefault="006C1AE6" w:rsidP="000D10CC">
      <w:pPr>
        <w:pStyle w:val="Titolo2"/>
      </w:pPr>
      <w:r>
        <w:t>Activation Function of the Output Layer</w:t>
      </w:r>
    </w:p>
    <w:p w14:paraId="6A83C474" w14:textId="15EC1FF7" w:rsidR="006C1AE6" w:rsidRDefault="00503225" w:rsidP="006C5B27">
      <w:pPr>
        <w:pStyle w:val="BodyTextFirst"/>
      </w:pPr>
      <w:r>
        <w:t>In autoencoders the activation function of the output layer plays a particularly important role.  The most used possibilities are two: ReLU and sigmoid. Let’s have a look at both and give some tips on when to use which and why you should choose one instead of the other.</w:t>
      </w:r>
    </w:p>
    <w:p w14:paraId="1E9300CD" w14:textId="689C78AC" w:rsidR="00E97191" w:rsidRDefault="00E97191" w:rsidP="006C5B27">
      <w:pPr>
        <w:pStyle w:val="BodyTextFirst"/>
      </w:pPr>
    </w:p>
    <w:p w14:paraId="55CE601C" w14:textId="4629D52A" w:rsidR="00365870" w:rsidRDefault="00365870" w:rsidP="00365870">
      <w:pPr>
        <w:pStyle w:val="Titolo3"/>
      </w:pPr>
      <w:r>
        <w:t>ReLU</w:t>
      </w:r>
    </w:p>
    <w:p w14:paraId="4DE38A5E" w14:textId="59D3CE52" w:rsidR="00365870" w:rsidRDefault="00365870" w:rsidP="006C5B27">
      <w:pPr>
        <w:pStyle w:val="BodyTextFirst"/>
      </w:pPr>
      <w:r>
        <w:t>The ReLU acti</w:t>
      </w:r>
      <w:ins w:id="3" w:author="Michela Sperti" w:date="2020-11-10T10:41:00Z">
        <w:r w:rsidR="000C2DF9">
          <w:t>v</w:t>
        </w:r>
      </w:ins>
      <w:del w:id="4" w:author="Michela Sperti" w:date="2020-11-10T10:41:00Z">
        <w:r w:rsidDel="000C2DF9">
          <w:delText>c</w:delText>
        </w:r>
      </w:del>
      <w:r>
        <w:t xml:space="preserve">ation function can assume all values in the range </w:t>
      </w:r>
      <m:oMath>
        <m:d>
          <m:dPr>
            <m:begChr m:val="["/>
            <m:endChr m:val="]"/>
            <m:ctrlPr>
              <w:rPr>
                <w:rFonts w:ascii="Cambria Math" w:hAnsi="Cambria Math"/>
                <w:i/>
              </w:rPr>
            </m:ctrlPr>
          </m:dPr>
          <m:e>
            <m:r>
              <w:rPr>
                <w:rFonts w:ascii="Cambria Math" w:hAnsi="Cambria Math"/>
              </w:rPr>
              <m:t>0,</m:t>
            </m:r>
            <m:r>
              <m:rPr>
                <m:sty m:val="p"/>
              </m:rPr>
              <w:rPr>
                <w:rFonts w:ascii="Cambria Math" w:hAnsi="Cambria Math"/>
              </w:rPr>
              <m:t>∞</m:t>
            </m:r>
          </m:e>
        </m:d>
      </m:oMath>
      <w:r>
        <w:t xml:space="preserve">. </w:t>
      </w:r>
      <w:r w:rsidR="001E2171">
        <w:t xml:space="preserve">Note that it cannot assume negative values. If your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1E2171">
        <w:t xml:space="preserve"> has also negative values, the ReLU is of course a very bad choice</w:t>
      </w:r>
      <w:r w:rsidR="00A6330F">
        <w:t>, and the identity function would be a much better choice.</w:t>
      </w:r>
    </w:p>
    <w:p w14:paraId="401E0671" w14:textId="3ADA7975" w:rsidR="001E2171" w:rsidRPr="00365870" w:rsidRDefault="001E2171" w:rsidP="001E2171">
      <w:pPr>
        <w:pStyle w:val="NoteTipCaution"/>
      </w:pPr>
      <w:r>
        <w:rPr>
          <w:b/>
          <w:bCs/>
        </w:rPr>
        <w:t xml:space="preserve">Note </w:t>
      </w:r>
      <w:r>
        <w:t xml:space="preserve">The ReLU activation function for the output layer is well suited for cases when your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positive real values.</w:t>
      </w:r>
    </w:p>
    <w:p w14:paraId="0ECDDF46" w14:textId="29BB11D6" w:rsidR="00365870" w:rsidRDefault="00365870" w:rsidP="00365870">
      <w:pPr>
        <w:pStyle w:val="Titolo3"/>
      </w:pPr>
      <w:r>
        <w:t>Sigmoid</w:t>
      </w:r>
    </w:p>
    <w:p w14:paraId="08A81237" w14:textId="54F41C0E" w:rsidR="00BC2320" w:rsidRDefault="00BC2320" w:rsidP="00BC2320">
      <w:pPr>
        <w:pStyle w:val="BodyTextFirst"/>
      </w:pPr>
      <w:r>
        <w:t xml:space="preserve">The sigmoid function can assume all values in the range </w:t>
      </w:r>
      <m:oMath>
        <m:r>
          <w:rPr>
            <w:rFonts w:ascii="Cambria Math" w:hAnsi="Cambria Math"/>
          </w:rPr>
          <m:t>]0,1[</m:t>
        </m:r>
      </m:oMath>
      <w:r>
        <w:t xml:space="preserve">. </w:t>
      </w:r>
      <w:r w:rsidR="00762EC3">
        <w:t xml:space="preserve">This activation function can only be used if your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762EC3">
        <w:t xml:space="preserve"> are all in the range </w:t>
      </w:r>
      <m:oMath>
        <m:r>
          <w:rPr>
            <w:rFonts w:ascii="Cambria Math" w:hAnsi="Cambria Math"/>
          </w:rPr>
          <m:t>]0,1[</m:t>
        </m:r>
      </m:oMath>
      <w:r w:rsidR="00762EC3">
        <w:t xml:space="preserve"> or if you have normalized them to be in that range. Consider as an example the MNIST dataset. Each value of an image is the gray values of a pixel that can assume any value from </w:t>
      </w:r>
      <m:oMath>
        <m:r>
          <w:rPr>
            <w:rFonts w:ascii="Cambria Math" w:hAnsi="Cambria Math"/>
          </w:rPr>
          <m:t>0</m:t>
        </m:r>
      </m:oMath>
      <w:r w:rsidR="00762EC3">
        <w:t xml:space="preserve"> to</w:t>
      </w:r>
      <m:oMath>
        <m:r>
          <w:rPr>
            <w:rFonts w:ascii="Cambria Math" w:hAnsi="Cambria Math"/>
          </w:rPr>
          <m:t xml:space="preserve"> 255</m:t>
        </m:r>
      </m:oMath>
      <w:r w:rsidR="00762EC3">
        <w:t>. Normalizing the data by dividing the pixel values by</w:t>
      </w:r>
      <w:r w:rsidR="00680CC9">
        <w:t xml:space="preserve"> </w:t>
      </w:r>
      <m:oMath>
        <m:r>
          <w:rPr>
            <w:rFonts w:ascii="Cambria Math" w:hAnsi="Cambria Math"/>
          </w:rPr>
          <m:t>255</m:t>
        </m:r>
        <m:r>
          <m:rPr>
            <m:sty m:val="bi"/>
          </m:rPr>
          <w:rPr>
            <w:rFonts w:ascii="Cambria Math" w:hAnsi="Cambria Math"/>
          </w:rPr>
          <m:t xml:space="preserve"> </m:t>
        </m:r>
      </m:oMath>
      <w:r w:rsidR="00762EC3">
        <w:t xml:space="preserve">would make each observation (each image) have only pixel values between </w:t>
      </w:r>
      <m:oMath>
        <m:r>
          <w:rPr>
            <w:rFonts w:ascii="Cambria Math" w:hAnsi="Cambria Math"/>
          </w:rPr>
          <m:t>0</m:t>
        </m:r>
      </m:oMath>
      <w:r w:rsidR="00762EC3">
        <w:t xml:space="preserve"> and </w:t>
      </w:r>
      <m:oMath>
        <m:r>
          <w:rPr>
            <w:rFonts w:ascii="Cambria Math" w:hAnsi="Cambria Math"/>
          </w:rPr>
          <m:t>1</m:t>
        </m:r>
      </m:oMath>
      <w:r w:rsidR="00762EC3">
        <w:t xml:space="preserve">. In this case the sigmoid would be a good choice for the activation function of the output layer. </w:t>
      </w:r>
    </w:p>
    <w:p w14:paraId="33E53016" w14:textId="396604FC" w:rsidR="00BC0F34" w:rsidRDefault="00BC0F34" w:rsidP="00BC0F34">
      <w:pPr>
        <w:pStyle w:val="NoteTipCaution"/>
      </w:pPr>
      <w:r>
        <w:rPr>
          <w:b/>
          <w:bCs/>
        </w:rPr>
        <w:lastRenderedPageBreak/>
        <w:t xml:space="preserve">Note </w:t>
      </w:r>
      <w:r>
        <w:t xml:space="preserve">The sigmoid activation function for the output layer is a good choice in all cases where the input observations assume only values between </w:t>
      </w:r>
      <m:oMath>
        <m:r>
          <w:rPr>
            <w:rFonts w:ascii="Cambria Math" w:hAnsi="Cambria Math"/>
          </w:rPr>
          <m:t>0</m:t>
        </m:r>
      </m:oMath>
      <w:r>
        <w:t xml:space="preserve"> and </w:t>
      </w:r>
      <m:oMath>
        <m:r>
          <w:rPr>
            <w:rFonts w:ascii="Cambria Math" w:hAnsi="Cambria Math"/>
          </w:rPr>
          <m:t>1</m:t>
        </m:r>
      </m:oMath>
      <w:r>
        <w:t xml:space="preserve"> or if you have normalized them to assume values in the range </w:t>
      </w:r>
      <m:oMath>
        <m:r>
          <w:rPr>
            <w:rFonts w:ascii="Cambria Math" w:hAnsi="Cambria Math"/>
          </w:rPr>
          <m:t>]0,1[</m:t>
        </m:r>
      </m:oMath>
      <w:r>
        <w:t>.</w:t>
      </w:r>
    </w:p>
    <w:p w14:paraId="0D0FF621" w14:textId="13C0F6E7" w:rsidR="00965CCB" w:rsidRDefault="00965CCB" w:rsidP="000D10CC">
      <w:pPr>
        <w:pStyle w:val="Titolo2"/>
      </w:pPr>
      <w:r>
        <w:t>Loss Function</w:t>
      </w:r>
    </w:p>
    <w:p w14:paraId="15DC166C" w14:textId="3C5105DF" w:rsidR="007525EA" w:rsidRPr="007525EA" w:rsidRDefault="007525EA" w:rsidP="007525EA">
      <w:pPr>
        <w:pStyle w:val="BodyTextFirst"/>
      </w:pPr>
      <w:r>
        <w:t>As with any neural network, we need a loss function to minimize</w:t>
      </w:r>
      <w:r w:rsidR="00C26C6A">
        <w:t>. This loss function</w:t>
      </w:r>
      <w:del w:id="5" w:author="Michela Sperti" w:date="2020-11-10T10:43:00Z">
        <w:r w:rsidR="00C26C6A" w:rsidDel="000C2DF9">
          <w:delText>s</w:delText>
        </w:r>
      </w:del>
      <w:r w:rsidR="00C26C6A">
        <w:t xml:space="preserve"> should measure how big is the difference between the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output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 xml:space="preserve">. Remember that an autoencoder is trying to learn the identity function, therefore you want to find the weights </w:t>
      </w:r>
      <w:r w:rsidR="00E837AD">
        <w:t xml:space="preserve">in the network </w:t>
      </w:r>
      <w:r w:rsidR="00C26C6A">
        <w:t xml:space="preserve">that gives you the smallest difference </w:t>
      </w:r>
      <w:r w:rsidR="00E837AD">
        <w:t>according to some metric</w:t>
      </w:r>
      <w:r w:rsidR="00C26C6A">
        <w:t xml:space="preserve"> 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w:t>
      </w:r>
      <w:r w:rsidR="00E837AD">
        <w:t xml:space="preserve"> This metric will be the loss function that we will use to train our autoencoder with backpropagation. There are two loss functions that are widely used for autoencoders: the Mean Squared Error (MSE) and the Binary Cross Entropy (BCE). Let’s have a deeper look at both</w:t>
      </w:r>
      <w:r w:rsidR="003A75D4">
        <w:t xml:space="preserve"> since they can only be used when specific requirements are met.</w:t>
      </w:r>
    </w:p>
    <w:p w14:paraId="20AD13B1" w14:textId="43C63D53" w:rsidR="00C62577" w:rsidRPr="00C62577" w:rsidRDefault="00C62577" w:rsidP="00C62577">
      <w:pPr>
        <w:pStyle w:val="Titolo3"/>
      </w:pPr>
      <w:r>
        <w:t>Mean Square Error</w:t>
      </w:r>
    </w:p>
    <w:p w14:paraId="639B4D93" w14:textId="6F9F830A" w:rsidR="000D10CC" w:rsidRDefault="00B975D1" w:rsidP="000D10CC">
      <w:pPr>
        <w:pStyle w:val="BodyTextFirst"/>
      </w:pPr>
      <w:r>
        <w:t>Since an autoencoder is trying to solve a regression problem,</w:t>
      </w:r>
      <w:r w:rsidR="00C62577">
        <w:t xml:space="preserve"> the </w:t>
      </w:r>
      <w:r>
        <w:t xml:space="preserve">most common choice as a loss function </w:t>
      </w:r>
      <w:r w:rsidR="00C62577">
        <w:t>is the Mean Square Error (MSE)</w:t>
      </w:r>
      <w:r>
        <w:t>:</w:t>
      </w:r>
    </w:p>
    <w:p w14:paraId="5592609C" w14:textId="6B9121C7" w:rsidR="00C62577" w:rsidRDefault="00C62577" w:rsidP="000D10CC">
      <w:pPr>
        <w:pStyle w:val="BodyTextFirst"/>
      </w:pPr>
    </w:p>
    <w:p w14:paraId="0D77B8CC" w14:textId="477CD589" w:rsidR="008D52B1" w:rsidRPr="008D52B1" w:rsidRDefault="004C6CAF" w:rsidP="000D10CC">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25.4</m:t>
                  </m:r>
                </m:e>
              </m:d>
            </m:e>
          </m:eqArr>
        </m:oMath>
      </m:oMathPara>
    </w:p>
    <w:p w14:paraId="2D43EB08" w14:textId="77777777" w:rsidR="004D6639" w:rsidRDefault="004D6639" w:rsidP="004D6639">
      <w:pPr>
        <w:pStyle w:val="BodyTextFirst"/>
      </w:pPr>
    </w:p>
    <w:p w14:paraId="10907F9E" w14:textId="77777777" w:rsidR="00943692" w:rsidRDefault="00943692" w:rsidP="00BC6C08">
      <w:pPr>
        <w:pStyle w:val="BodyTextFirst"/>
      </w:pPr>
      <w:r>
        <w:t xml:space="preserve">Where the symbol </w:t>
      </w:r>
      <m:oMath>
        <m:r>
          <w:rPr>
            <w:rFonts w:ascii="Cambria Math" w:hAnsi="Cambria Math"/>
          </w:rPr>
          <m:t>|⋅|</m:t>
        </m:r>
      </m:oMath>
      <w:r>
        <w:t xml:space="preserve"> indicates the norm of a vector</w:t>
      </w:r>
      <w:r>
        <w:rPr>
          <w:rStyle w:val="Rimandonotaapidipagina"/>
        </w:rPr>
        <w:footnoteReference w:id="2"/>
      </w:r>
      <w:r>
        <w:t xml:space="preserve">. </w:t>
      </w:r>
      <w:r w:rsidR="004D6639">
        <w:t>This loss function is particularly well suited when the inputs are real values that can assume any value</w:t>
      </w:r>
      <w:r>
        <w:t xml:space="preserve"> and it</w:t>
      </w:r>
      <w:r w:rsidR="00BC6C08">
        <w:t xml:space="preserve"> can be used in almost all cases, independently of how you choose your output layer activation function or of how you normalize your input data. </w:t>
      </w:r>
    </w:p>
    <w:p w14:paraId="4C4F4BE5" w14:textId="77777777" w:rsidR="00943692" w:rsidRDefault="00943692" w:rsidP="00BC6C08">
      <w:pPr>
        <w:pStyle w:val="BodyTextFirst"/>
      </w:pPr>
    </w:p>
    <w:p w14:paraId="27A172C7" w14:textId="77777777" w:rsidR="00943692" w:rsidRDefault="00BC6C08" w:rsidP="00BC6C08">
      <w:pPr>
        <w:pStyle w:val="BodyTextFirst"/>
      </w:pPr>
      <w:r>
        <w:t xml:space="preserve">It is </w:t>
      </w:r>
      <w:r w:rsidR="00943692">
        <w:t xml:space="preserve">easy </w:t>
      </w:r>
      <w:r>
        <w:t xml:space="preserve">to show that the minimum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t xml:space="preserve"> is found for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943692">
        <w:t xml:space="preserve">. To prove it, let’s calculate the derivative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rsidR="00943692">
        <w:t xml:space="preserve"> with respect to a specific observation </w:t>
      </w:r>
      <m:oMath>
        <m:r>
          <w:rPr>
            <w:rFonts w:ascii="Cambria Math" w:hAnsi="Cambria Math"/>
          </w:rPr>
          <m:t>j.</m:t>
        </m:r>
      </m:oMath>
      <w:r w:rsidR="00943692">
        <w:t xml:space="preserve"> Remember that the minimum is found when the condition</w:t>
      </w:r>
    </w:p>
    <w:p w14:paraId="288050A2" w14:textId="5992E497" w:rsidR="00943692" w:rsidRDefault="00943692" w:rsidP="00BC6C08">
      <w:pPr>
        <w:pStyle w:val="BodyTextFirst"/>
      </w:pPr>
    </w:p>
    <w:p w14:paraId="735859DB" w14:textId="4DABA997" w:rsidR="00943692" w:rsidRPr="008D52B1" w:rsidRDefault="004C6CAF"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d>
                <m:dPr>
                  <m:ctrlPr>
                    <w:rPr>
                      <w:rFonts w:ascii="Cambria Math" w:hAnsi="Cambria Math"/>
                      <w:i/>
                    </w:rPr>
                  </m:ctrlPr>
                </m:dPr>
                <m:e>
                  <m:r>
                    <w:rPr>
                      <w:rFonts w:ascii="Cambria Math" w:hAnsi="Cambria Math"/>
                    </w:rPr>
                    <m:t>25.5</m:t>
                  </m:r>
                </m:e>
              </m:d>
            </m:e>
          </m:eqArr>
        </m:oMath>
      </m:oMathPara>
    </w:p>
    <w:p w14:paraId="3F763E89" w14:textId="3649E9A2" w:rsidR="00943692" w:rsidRDefault="00943692" w:rsidP="00BC6C08">
      <w:pPr>
        <w:pStyle w:val="BodyTextFirst"/>
      </w:pPr>
    </w:p>
    <w:p w14:paraId="58516645" w14:textId="4F65CAC8" w:rsidR="00BC6C08" w:rsidRPr="00943692" w:rsidRDefault="00943692" w:rsidP="00BC6C08">
      <w:pPr>
        <w:pStyle w:val="BodyTextFirst"/>
      </w:pPr>
      <w:r>
        <w:t xml:space="preserve">Is met for all </w:t>
      </w:r>
      <m:oMath>
        <m:r>
          <w:rPr>
            <w:rFonts w:ascii="Cambria Math" w:hAnsi="Cambria Math"/>
          </w:rPr>
          <m:t>i=1,…,M</m:t>
        </m:r>
      </m:oMath>
      <w:r>
        <w:t>. To simplify the calculations let’s assume that the inputs are one dimensional</w:t>
      </w:r>
      <w:r>
        <w:rPr>
          <w:rStyle w:val="Rimandonotaapidipagina"/>
        </w:rPr>
        <w:footnoteReference w:id="3"/>
      </w:r>
      <w:r>
        <w:t xml:space="preserve"> and let’s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We can write</w:t>
      </w:r>
    </w:p>
    <w:p w14:paraId="485F9507" w14:textId="15E513E6" w:rsidR="00943692" w:rsidRDefault="00943692" w:rsidP="00BC6C08">
      <w:pPr>
        <w:pStyle w:val="BodyTextFirst"/>
      </w:pPr>
    </w:p>
    <w:p w14:paraId="103916AE" w14:textId="75C0A421" w:rsidR="00943692" w:rsidRPr="005754F0" w:rsidRDefault="004C6CAF"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M</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25.6</m:t>
                  </m:r>
                </m:e>
              </m:d>
            </m:e>
          </m:eqArr>
        </m:oMath>
      </m:oMathPara>
    </w:p>
    <w:p w14:paraId="69074263" w14:textId="5AB737CC" w:rsidR="00E97191" w:rsidRDefault="00E97191" w:rsidP="004D6639">
      <w:pPr>
        <w:pStyle w:val="BodyTextFirst"/>
      </w:pPr>
    </w:p>
    <w:p w14:paraId="41E471AA" w14:textId="46965F1B" w:rsidR="00943692" w:rsidRDefault="005754F0" w:rsidP="004D6639">
      <w:pPr>
        <w:pStyle w:val="BodyTextFirst"/>
      </w:pPr>
      <w:r>
        <w:t xml:space="preserve">Equation (25.5) is satisfied when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as can be easily seen from Equation (25.6)</w:t>
      </w:r>
      <w:r w:rsidR="00CF51F0">
        <w:t>, as we wanted to prove. To be really precise we need to show that</w:t>
      </w:r>
    </w:p>
    <w:p w14:paraId="11CB5B17" w14:textId="41723162" w:rsidR="00CF51F0" w:rsidRDefault="00CF51F0" w:rsidP="004D6639">
      <w:pPr>
        <w:pStyle w:val="BodyTextFirst"/>
      </w:pPr>
    </w:p>
    <w:p w14:paraId="54DD6700" w14:textId="6C997C4E" w:rsidR="00CF51F0" w:rsidRPr="00CF51F0" w:rsidRDefault="004C6CAF"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d>
                <m:dPr>
                  <m:ctrlPr>
                    <w:rPr>
                      <w:rFonts w:ascii="Cambria Math" w:hAnsi="Cambria Math"/>
                      <w:i/>
                    </w:rPr>
                  </m:ctrlPr>
                </m:dPr>
                <m:e>
                  <m:r>
                    <w:rPr>
                      <w:rFonts w:ascii="Cambria Math" w:hAnsi="Cambria Math"/>
                    </w:rPr>
                    <m:t>25.7</m:t>
                  </m:r>
                </m:e>
              </m:d>
            </m:e>
          </m:eqArr>
        </m:oMath>
      </m:oMathPara>
    </w:p>
    <w:p w14:paraId="135FF210" w14:textId="62D61498" w:rsidR="00CF51F0" w:rsidRDefault="00CF51F0" w:rsidP="004D6639">
      <w:pPr>
        <w:pStyle w:val="BodyTextFirst"/>
        <w:rPr>
          <w:b/>
          <w:bCs/>
        </w:rPr>
      </w:pPr>
    </w:p>
    <w:p w14:paraId="49E101AE" w14:textId="2C4937B9" w:rsidR="00CF51F0" w:rsidRDefault="00CF51F0" w:rsidP="004D6639">
      <w:pPr>
        <w:pStyle w:val="BodyTextFirst"/>
      </w:pPr>
      <w:r w:rsidRPr="00CF51F0">
        <w:t>As you should know</w:t>
      </w:r>
      <w:r>
        <w:t xml:space="preserve"> from calculus. This is easily proved as we have</w:t>
      </w:r>
    </w:p>
    <w:p w14:paraId="0FEB6FB4" w14:textId="56290868" w:rsidR="00CF51F0" w:rsidRDefault="00CF51F0" w:rsidP="004D6639">
      <w:pPr>
        <w:pStyle w:val="BodyTextFirst"/>
      </w:pPr>
    </w:p>
    <w:p w14:paraId="7F346A93" w14:textId="690F3422" w:rsidR="00CF51F0" w:rsidRPr="00CF51F0" w:rsidRDefault="004C6CAF"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r>
                <w:rPr>
                  <w:rFonts w:ascii="Cambria Math" w:hAnsi="Cambria Math"/>
                </w:rPr>
                <m:t>#</m:t>
              </m:r>
              <m:d>
                <m:dPr>
                  <m:ctrlPr>
                    <w:rPr>
                      <w:rFonts w:ascii="Cambria Math" w:hAnsi="Cambria Math"/>
                      <w:i/>
                    </w:rPr>
                  </m:ctrlPr>
                </m:dPr>
                <m:e>
                  <m:r>
                    <w:rPr>
                      <w:rFonts w:ascii="Cambria Math" w:hAnsi="Cambria Math"/>
                    </w:rPr>
                    <m:t>25.8</m:t>
                  </m:r>
                </m:e>
              </m:d>
            </m:e>
          </m:eqArr>
        </m:oMath>
      </m:oMathPara>
    </w:p>
    <w:p w14:paraId="17179CD8" w14:textId="7FE8BFF7" w:rsidR="00CF51F0" w:rsidRDefault="00CF51F0" w:rsidP="004D6639">
      <w:pPr>
        <w:pStyle w:val="BodyTextFirst"/>
      </w:pPr>
    </w:p>
    <w:p w14:paraId="1F195B19" w14:textId="2DB07308" w:rsidR="00CF51F0" w:rsidRPr="00CF51F0" w:rsidRDefault="00CF51F0" w:rsidP="004D6639">
      <w:pPr>
        <w:pStyle w:val="BodyTextFirst"/>
      </w:pPr>
      <w:r>
        <w:t xml:space="preserve">That is clearly greater than zero, therefore confirming our assumption that for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we indeed have a minimum.</w:t>
      </w:r>
    </w:p>
    <w:p w14:paraId="52F7D486" w14:textId="15288F3A" w:rsidR="00C62577" w:rsidRDefault="00C62577" w:rsidP="00C62577">
      <w:pPr>
        <w:pStyle w:val="Titolo3"/>
      </w:pPr>
      <w:r>
        <w:t>Binary Cross Entropy</w:t>
      </w:r>
    </w:p>
    <w:p w14:paraId="500B560C" w14:textId="6459DB6C" w:rsidR="00C62577" w:rsidRDefault="003B312E" w:rsidP="007525EA">
      <w:pPr>
        <w:pStyle w:val="BodyTextFirst"/>
      </w:pPr>
      <w:r>
        <w:t xml:space="preserve">If the activation function of the output layer of the FFA is a sigmoid function, thus limiting neuron outputs to be between 0 and 1, </w:t>
      </w:r>
      <w:r w:rsidR="009F25E7">
        <w:t xml:space="preserve">and the input features are normalized to be between 0 and 1 </w:t>
      </w:r>
      <w:r>
        <w:t xml:space="preserve">we can use as loss function the binary cross entropy, indicated here with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The formula for it is</w:t>
      </w:r>
    </w:p>
    <w:p w14:paraId="2B9CA4EA" w14:textId="57068EB8" w:rsidR="00B37FC0" w:rsidRDefault="00B37FC0" w:rsidP="007525EA">
      <w:pPr>
        <w:pStyle w:val="BodyTextFirst"/>
      </w:pPr>
    </w:p>
    <w:p w14:paraId="319E17AA" w14:textId="20423985" w:rsidR="00B37FC0" w:rsidRPr="00A97FAE" w:rsidRDefault="004C6CAF" w:rsidP="007525EA">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e>
                      </m:func>
                    </m:e>
                  </m:func>
                </m:e>
              </m:nary>
              <m:r>
                <w:rPr>
                  <w:rFonts w:ascii="Cambria Math" w:hAnsi="Cambria Math"/>
                </w:rPr>
                <m:t>#</m:t>
              </m:r>
              <m:d>
                <m:dPr>
                  <m:ctrlPr>
                    <w:rPr>
                      <w:rFonts w:ascii="Cambria Math" w:hAnsi="Cambria Math"/>
                      <w:i/>
                    </w:rPr>
                  </m:ctrlPr>
                </m:dPr>
                <m:e>
                  <m:r>
                    <w:rPr>
                      <w:rFonts w:ascii="Cambria Math" w:hAnsi="Cambria Math"/>
                    </w:rPr>
                    <m:t>25.9</m:t>
                  </m:r>
                </m:e>
              </m:d>
            </m:e>
          </m:eqArr>
        </m:oMath>
      </m:oMathPara>
    </w:p>
    <w:p w14:paraId="002112D1" w14:textId="0AB1B874" w:rsidR="00B37FC0" w:rsidRDefault="00B37FC0" w:rsidP="00B37FC0">
      <w:pPr>
        <w:pStyle w:val="BodyTextFirst"/>
      </w:pPr>
    </w:p>
    <w:p w14:paraId="54B25BCA" w14:textId="6824CCB9" w:rsidR="00134C0C" w:rsidRDefault="009F25E7" w:rsidP="00B37FC0">
      <w:pPr>
        <w:pStyle w:val="BodyTextFirst"/>
      </w:pPr>
      <w:r>
        <w:t xml:space="preserve">Where the sum is over the entire set of observations. </w:t>
      </w:r>
      <w:r w:rsidR="00134C0C">
        <w:t xml:space="preserve">Can we prove that minimizing this loss function is equivalent to reconstructing the input as well as possible? Let’s calculate where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134C0C">
        <w:t xml:space="preserve"> has a minimum with respect to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In other</w:t>
      </w:r>
      <w:r>
        <w:t xml:space="preserve"> words,</w:t>
      </w:r>
      <w:r w:rsidR="00134C0C">
        <w:t xml:space="preserve"> </w:t>
      </w:r>
      <w:r>
        <w:t xml:space="preserve">we need to find out </w:t>
      </w:r>
      <w:r w:rsidR="00134C0C">
        <w:t xml:space="preserve">what values should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xml:space="preserve"> </w:t>
      </w:r>
      <w:r>
        <w:t>assume</w:t>
      </w:r>
      <w:r w:rsidR="00134C0C">
        <w:t xml:space="preserve"> to minimize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w:t>
      </w:r>
      <w:r w:rsidR="00CC081B">
        <w:t xml:space="preserve"> As we have done for the MSE, to make the calculations easier, let’s consider the simplified case where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C081B">
        <w:t xml:space="preserve"> are one-dimensional and let’s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CC081B">
        <w:t>.</w:t>
      </w:r>
    </w:p>
    <w:p w14:paraId="1FAF38A2" w14:textId="77777777" w:rsidR="00134C0C" w:rsidRDefault="00134C0C" w:rsidP="00B37FC0">
      <w:pPr>
        <w:pStyle w:val="BodyTextFirst"/>
      </w:pPr>
    </w:p>
    <w:p w14:paraId="7770DE98" w14:textId="5594BB77" w:rsidR="009F25E7" w:rsidRDefault="00134C0C" w:rsidP="00B37FC0">
      <w:pPr>
        <w:pStyle w:val="BodyTextFirst"/>
      </w:pPr>
      <w:r>
        <w:t>To find the minimum of a function, as you should know from calculus, we need the first d</w:t>
      </w:r>
      <w:r w:rsidR="00503225">
        <w:t xml:space="preserve">erivative of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9F25E7">
        <w:t xml:space="preserve">In particular we need to solve the set of </w:t>
      </w:r>
      <m:oMath>
        <m:r>
          <m:rPr>
            <m:sty m:val="p"/>
          </m:rPr>
          <w:rPr>
            <w:rFonts w:ascii="Cambria Math" w:hAnsi="Cambria Math"/>
          </w:rPr>
          <m:t>M</m:t>
        </m:r>
      </m:oMath>
      <w:r w:rsidR="00915A43">
        <w:t xml:space="preserve"> </w:t>
      </w:r>
      <w:r w:rsidR="009F25E7">
        <w:t>equations</w:t>
      </w:r>
    </w:p>
    <w:p w14:paraId="7E19CDA4" w14:textId="41F7C494" w:rsidR="009F25E7" w:rsidRDefault="009F25E7" w:rsidP="00B37FC0">
      <w:pPr>
        <w:pStyle w:val="BodyTextFirst"/>
      </w:pPr>
    </w:p>
    <w:p w14:paraId="593D438C" w14:textId="1B6A9BAC" w:rsidR="00915A43" w:rsidRPr="00A97FAE" w:rsidRDefault="004C6CAF"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xml:space="preserve">=0    </m:t>
              </m:r>
              <m:r>
                <m:rPr>
                  <m:nor/>
                </m:rPr>
                <w:rPr>
                  <w:rFonts w:ascii="Cambria Math" w:hAnsi="Cambria Math"/>
                </w:rPr>
                <m:t>for</m:t>
              </m:r>
              <m:r>
                <w:rPr>
                  <w:rFonts w:ascii="Cambria Math" w:hAnsi="Cambria Math"/>
                </w:rPr>
                <m:t xml:space="preserve">      i=0,…,M#</m:t>
              </m:r>
              <m:d>
                <m:dPr>
                  <m:ctrlPr>
                    <w:rPr>
                      <w:rFonts w:ascii="Cambria Math" w:hAnsi="Cambria Math"/>
                      <w:i/>
                    </w:rPr>
                  </m:ctrlPr>
                </m:dPr>
                <m:e>
                  <m:r>
                    <w:rPr>
                      <w:rFonts w:ascii="Cambria Math" w:hAnsi="Cambria Math"/>
                    </w:rPr>
                    <m:t>25</m:t>
                  </m:r>
                  <m:r>
                    <m:rPr>
                      <m:sty m:val="bi"/>
                    </m:rPr>
                    <w:rPr>
                      <w:rFonts w:ascii="Cambria Math" w:hAnsi="Cambria Math"/>
                    </w:rPr>
                    <m:t>.</m:t>
                  </m:r>
                  <m:r>
                    <w:rPr>
                      <w:rFonts w:ascii="Cambria Math" w:hAnsi="Cambria Math"/>
                    </w:rPr>
                    <m:t>10</m:t>
                  </m:r>
                </m:e>
              </m:d>
            </m:e>
          </m:eqArr>
        </m:oMath>
      </m:oMathPara>
    </w:p>
    <w:p w14:paraId="0AF6A096" w14:textId="77777777" w:rsidR="009F25E7" w:rsidRDefault="009F25E7" w:rsidP="00B37FC0">
      <w:pPr>
        <w:pStyle w:val="BodyTextFirst"/>
      </w:pPr>
    </w:p>
    <w:p w14:paraId="0615F73B" w14:textId="2EBA9A00" w:rsidR="00503225" w:rsidRDefault="00503225" w:rsidP="00B37FC0">
      <w:pPr>
        <w:pStyle w:val="BodyTextFirst"/>
      </w:pPr>
      <w:r>
        <w:t xml:space="preserve">In this case it is easy to show that the binary cross entropy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when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AE40D5">
        <w:t xml:space="preserve"> for </w:t>
      </w:r>
      <m:oMath>
        <m:r>
          <w:rPr>
            <w:rFonts w:ascii="Cambria Math" w:hAnsi="Cambria Math"/>
          </w:rPr>
          <m:t>i=1,…,M</m:t>
        </m:r>
      </m:oMath>
      <w:r>
        <w:t>.</w:t>
      </w:r>
    </w:p>
    <w:p w14:paraId="3D6BDCDE" w14:textId="77777777" w:rsidR="00134C0C" w:rsidRDefault="00134C0C" w:rsidP="00B37FC0">
      <w:pPr>
        <w:pStyle w:val="BodyTextFirst"/>
      </w:pPr>
    </w:p>
    <w:p w14:paraId="692F6588" w14:textId="39804007" w:rsidR="00503225" w:rsidRDefault="00503225" w:rsidP="00B37FC0">
      <w:pPr>
        <w:pStyle w:val="BodyTextFirst"/>
      </w:pPr>
      <w:r>
        <w:t xml:space="preserve">To find when the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we can derive </w:t>
      </w:r>
      <w:sdt>
        <w:sdtPr>
          <w:rPr>
            <w:rFonts w:ascii="Cambria Math" w:hAnsi="Cambria Math"/>
            <w:i/>
          </w:rPr>
          <w:id w:val="-2041588482"/>
          <w:placeholder>
            <w:docPart w:val="DefaultPlaceholder_2098659788"/>
          </w:placeholder>
          <w:temporary/>
          <w:equation/>
        </w:sdtPr>
        <w:sdtContent>
          <m:oMath>
            <m:sSub>
              <m:sSubPr>
                <m:ctrlPr>
                  <w:rPr>
                    <w:rFonts w:ascii="Cambria Math" w:hAnsi="Cambria Math"/>
                    <w:i/>
                  </w:rPr>
                </m:ctrlPr>
              </m:sSubPr>
              <m:e>
                <m:r>
                  <m:rPr>
                    <m:sty m:val="p"/>
                  </m:rPr>
                  <w:rPr>
                    <w:rFonts w:ascii="Cambria Math" w:hAnsi="Cambria Math"/>
                  </w:rPr>
                  <m:t>L</m:t>
                </m:r>
              </m:e>
              <m:sub>
                <m:r>
                  <m:rPr>
                    <m:sty m:val="p"/>
                  </m:rPr>
                  <w:rPr>
                    <w:rFonts w:ascii="Cambria Math" w:hAnsi="Cambria Math"/>
                  </w:rPr>
                  <m:t>CE</m:t>
                </m:r>
              </m:sub>
            </m:sSub>
            <m:r>
              <m:rPr>
                <m:sty m:val="p"/>
              </m:rPr>
              <w:rPr>
                <w:rFonts w:ascii="Cambria Math" w:hAnsi="Cambria Math"/>
              </w:rPr>
              <m:t xml:space="preserve"> </m:t>
            </m:r>
          </m:oMath>
        </w:sdtContent>
      </w:sdt>
      <w:r>
        <w:t>with respect to</w:t>
      </w:r>
      <w:r w:rsidR="00B53327">
        <w:t xml:space="preserve"> a specific input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p>
    <w:p w14:paraId="2602FDD3" w14:textId="77777777" w:rsidR="001B2CCF" w:rsidRDefault="001B2CCF" w:rsidP="00B37FC0">
      <w:pPr>
        <w:pStyle w:val="BodyTextFirst"/>
      </w:pPr>
    </w:p>
    <w:p w14:paraId="7303BDC2" w14:textId="3377AA21" w:rsidR="00503225" w:rsidRPr="00A97FAE" w:rsidRDefault="004C6CAF"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num>
                    <m:den>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25.11</m:t>
                  </m:r>
                </m:e>
              </m:d>
            </m:e>
          </m:eqArr>
        </m:oMath>
      </m:oMathPara>
    </w:p>
    <w:p w14:paraId="0C32377C" w14:textId="7D873B5A" w:rsidR="00613E2D" w:rsidRDefault="00613E2D" w:rsidP="00B37FC0">
      <w:pPr>
        <w:pStyle w:val="BodyTextFirst"/>
      </w:pPr>
    </w:p>
    <w:p w14:paraId="47FCEB73" w14:textId="54E0AB9E" w:rsidR="00613E2D" w:rsidRDefault="0014280B" w:rsidP="00B37FC0">
      <w:pPr>
        <w:pStyle w:val="BodyTextFirst"/>
      </w:pPr>
      <w:r>
        <w:lastRenderedPageBreak/>
        <w:t xml:space="preserve">Now remember that </w:t>
      </w:r>
      <w:r w:rsidR="005953C5">
        <w:t xml:space="preserve">we need to satisfy the condition </w:t>
      </w:r>
    </w:p>
    <w:p w14:paraId="4A24AA22" w14:textId="7B9FBD1B" w:rsidR="005953C5" w:rsidRDefault="005953C5" w:rsidP="00B37FC0">
      <w:pPr>
        <w:pStyle w:val="BodyTextFirst"/>
      </w:pPr>
    </w:p>
    <w:p w14:paraId="3A269E15" w14:textId="7F72547F" w:rsidR="005953C5" w:rsidRPr="00A97FAE" w:rsidRDefault="004C6CAF"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d>
                <m:dPr>
                  <m:ctrlPr>
                    <w:rPr>
                      <w:rFonts w:ascii="Cambria Math" w:hAnsi="Cambria Math"/>
                      <w:i/>
                    </w:rPr>
                  </m:ctrlPr>
                </m:dPr>
                <m:e>
                  <m:r>
                    <w:rPr>
                      <w:rFonts w:ascii="Cambria Math" w:hAnsi="Cambria Math"/>
                    </w:rPr>
                    <m:t>25.12</m:t>
                  </m:r>
                </m:e>
              </m:d>
            </m:e>
          </m:eqArr>
        </m:oMath>
      </m:oMathPara>
    </w:p>
    <w:p w14:paraId="04FC71C2" w14:textId="63A4C277" w:rsidR="005953C5" w:rsidRDefault="005953C5" w:rsidP="00B37FC0">
      <w:pPr>
        <w:pStyle w:val="BodyTextFirst"/>
      </w:pPr>
    </w:p>
    <w:p w14:paraId="42C548C4" w14:textId="7C3FA79A" w:rsidR="005953C5" w:rsidRDefault="005953C5" w:rsidP="00B37FC0">
      <w:pPr>
        <w:pStyle w:val="BodyTextFirst"/>
      </w:pPr>
      <w:r>
        <w:t xml:space="preserve">That can </w:t>
      </w:r>
      <w:r w:rsidR="00B53327">
        <w:t xml:space="preserve">clearly </w:t>
      </w:r>
      <w:r>
        <w:t xml:space="preserve">happen only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415CEC">
        <w:t xml:space="preserve"> as can be seen from Equation (25.11)</w:t>
      </w:r>
      <w:r>
        <w:t xml:space="preserve">. </w:t>
      </w:r>
      <w:r w:rsidR="00971E99">
        <w:t xml:space="preserve">To make sure that this is a minimum we need to evaluate the second derivative, since as you </w:t>
      </w:r>
      <w:r w:rsidR="00B53327">
        <w:t>should</w:t>
      </w:r>
      <w:r w:rsidR="00971E99">
        <w:t xml:space="preserve"> know from calculus the point for which the first derivative is zero is a minimum </w:t>
      </w:r>
      <w:r w:rsidR="00B53327">
        <w:t xml:space="preserve">only </w:t>
      </w:r>
      <w:r w:rsidR="00971E99">
        <w:t xml:space="preserve">if </w:t>
      </w:r>
    </w:p>
    <w:p w14:paraId="718AD5C6" w14:textId="7637F454" w:rsidR="00971E99" w:rsidRDefault="00971E99" w:rsidP="00B37FC0">
      <w:pPr>
        <w:pStyle w:val="BodyTextFirst"/>
      </w:pPr>
    </w:p>
    <w:p w14:paraId="5BA52DD4" w14:textId="4525D203" w:rsidR="00971E99" w:rsidRPr="00B72310" w:rsidRDefault="004C6CAF"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d>
                <m:dPr>
                  <m:ctrlPr>
                    <w:rPr>
                      <w:rFonts w:ascii="Cambria Math" w:hAnsi="Cambria Math"/>
                      <w:i/>
                    </w:rPr>
                  </m:ctrlPr>
                </m:dPr>
                <m:e>
                  <m:r>
                    <w:rPr>
                      <w:rFonts w:ascii="Cambria Math" w:hAnsi="Cambria Math"/>
                    </w:rPr>
                    <m:t>25.13</m:t>
                  </m:r>
                </m:e>
              </m:d>
            </m:e>
          </m:eqArr>
        </m:oMath>
      </m:oMathPara>
    </w:p>
    <w:p w14:paraId="1D56CCC7" w14:textId="25FABA59" w:rsidR="00971E99" w:rsidRDefault="00971E99" w:rsidP="00B37FC0">
      <w:pPr>
        <w:pStyle w:val="BodyTextFirst"/>
      </w:pPr>
    </w:p>
    <w:p w14:paraId="1ECBA9D2" w14:textId="1F4EC60C" w:rsidR="00971E99" w:rsidRDefault="00971E99" w:rsidP="00B37FC0">
      <w:pPr>
        <w:pStyle w:val="BodyTextFirst"/>
      </w:pPr>
      <w:r>
        <w:t xml:space="preserve">We can calculate the second derivative </w:t>
      </w:r>
      <w:r w:rsidR="007F0C79">
        <w:t xml:space="preserve">at the minimum point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 xml:space="preserve"> </m:t>
        </m:r>
      </m:oMath>
      <w:r>
        <w:t>easily</w:t>
      </w:r>
      <w:r w:rsidR="007F0C79">
        <w:t xml:space="preserve"> </w:t>
      </w:r>
    </w:p>
    <w:p w14:paraId="309D5204" w14:textId="2A746323" w:rsidR="00971E99" w:rsidRDefault="00971E99" w:rsidP="00B37FC0">
      <w:pPr>
        <w:pStyle w:val="BodyTextFirst"/>
      </w:pPr>
    </w:p>
    <w:p w14:paraId="4E0C01EB" w14:textId="00E1D6F3" w:rsidR="00971E99" w:rsidRPr="00B72310" w:rsidRDefault="004C6CAF" w:rsidP="00B37FC0">
      <w:pPr>
        <w:pStyle w:val="BodyTextFirst"/>
      </w:pPr>
      <m:oMathPara>
        <m:oMath>
          <m:eqArr>
            <m:eqArrPr>
              <m:maxDist m:val="1"/>
              <m:ctrlPr>
                <w:rPr>
                  <w:rFonts w:ascii="Cambria Math" w:hAnsi="Cambria Math"/>
                  <w:i/>
                </w:rPr>
              </m:ctrlPr>
            </m:eqArr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-1</m:t>
                                  </m:r>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d>
                </m:e>
                <m:sub>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1-</m:t>
                              </m:r>
                              <m:acc>
                                <m:accPr>
                                  <m:chr m:val="̃"/>
                                  <m:ctrlPr>
                                    <w:rPr>
                                      <w:rFonts w:ascii="Cambria Math" w:hAnsi="Cambria Math"/>
                                      <w:i/>
                                    </w:rPr>
                                  </m:ctrlPr>
                                </m:accPr>
                                <m:e>
                                  <m:r>
                                    <w:rPr>
                                      <w:rFonts w:ascii="Cambria Math" w:hAnsi="Cambria Math"/>
                                    </w:rPr>
                                    <m:t>x</m:t>
                                  </m:r>
                                </m:e>
                              </m:acc>
                            </m:e>
                            <m:sub>
                              <m:r>
                                <w:rPr>
                                  <w:rFonts w:ascii="Cambria Math" w:hAnsi="Cambria Math"/>
                                </w:rPr>
                                <m:t>j</m:t>
                              </m:r>
                            </m:sub>
                          </m:sSub>
                        </m:e>
                      </m:d>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25.14</m:t>
                  </m:r>
                </m:e>
              </m:d>
            </m:e>
          </m:eqArr>
        </m:oMath>
      </m:oMathPara>
    </w:p>
    <w:p w14:paraId="6266BEBB" w14:textId="1AAFE8EC" w:rsidR="00971E99" w:rsidRDefault="00971E99" w:rsidP="00B37FC0">
      <w:pPr>
        <w:pStyle w:val="BodyTextFirst"/>
      </w:pPr>
    </w:p>
    <w:p w14:paraId="6987692B" w14:textId="05B3998F" w:rsidR="00971E99" w:rsidRDefault="00971E99" w:rsidP="00B37FC0">
      <w:pPr>
        <w:pStyle w:val="BodyTextFirst"/>
      </w:pPr>
      <w:r>
        <w:t xml:space="preserve">Now remember that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∈]0,1[</m:t>
        </m:r>
      </m:oMath>
      <w:r>
        <w:t xml:space="preserve">. </w:t>
      </w:r>
      <w:r w:rsidR="00292BB8">
        <w:t>W</w:t>
      </w:r>
      <w:r>
        <w:t>e can immediately see that</w:t>
      </w:r>
      <w:r w:rsidR="00292BB8">
        <w:t xml:space="preserve"> the denominator of the previous formula is greater than zero. The nominator is </w:t>
      </w:r>
      <w:r w:rsidR="00157354">
        <w:t xml:space="preserve">also </w:t>
      </w:r>
      <w:r w:rsidR="00292BB8">
        <w:t xml:space="preserve">clearly greater than zero since </w:t>
      </w:r>
      <m:oMath>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&gt;0</m:t>
        </m:r>
      </m:oMath>
      <w:r w:rsidR="00292BB8">
        <w:t xml:space="preserve">. </w:t>
      </w:r>
      <w:r w:rsidR="00157354">
        <w:t>D</w:t>
      </w:r>
      <w:r w:rsidR="00292BB8">
        <w:t>ividing two positive numbers gives a positive number</w:t>
      </w:r>
      <w:r w:rsidR="00157354">
        <w:t xml:space="preserve">, thus </w:t>
      </w:r>
      <w:r w:rsidR="00292BB8">
        <w:t xml:space="preserve">we have just proved that </w:t>
      </w:r>
    </w:p>
    <w:p w14:paraId="431DBB2C" w14:textId="759823F4" w:rsidR="00292BB8" w:rsidRDefault="00292BB8" w:rsidP="00B37FC0">
      <w:pPr>
        <w:pStyle w:val="BodyTextFirst"/>
      </w:pPr>
    </w:p>
    <w:p w14:paraId="1ABF27D9" w14:textId="14741EE1" w:rsidR="00292BB8" w:rsidRPr="00B72310" w:rsidRDefault="004C6CAF" w:rsidP="00292BB8">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2</m:t>
                      </m:r>
                    </m:sup>
                  </m:sSubSup>
                </m:den>
              </m:f>
              <m:r>
                <w:rPr>
                  <w:rFonts w:ascii="Cambria Math" w:hAnsi="Cambria Math"/>
                </w:rPr>
                <m:t>&gt;0#</m:t>
              </m:r>
              <m:d>
                <m:dPr>
                  <m:ctrlPr>
                    <w:rPr>
                      <w:rFonts w:ascii="Cambria Math" w:hAnsi="Cambria Math"/>
                      <w:i/>
                    </w:rPr>
                  </m:ctrlPr>
                </m:dPr>
                <m:e>
                  <m:r>
                    <w:rPr>
                      <w:rFonts w:ascii="Cambria Math" w:hAnsi="Cambria Math"/>
                    </w:rPr>
                    <m:t>25.15</m:t>
                  </m:r>
                </m:e>
              </m:d>
            </m:e>
          </m:eqArr>
        </m:oMath>
      </m:oMathPara>
    </w:p>
    <w:p w14:paraId="68A8472B" w14:textId="32686089" w:rsidR="00292BB8" w:rsidRDefault="00292BB8" w:rsidP="00B37FC0">
      <w:pPr>
        <w:pStyle w:val="BodyTextFirst"/>
      </w:pPr>
    </w:p>
    <w:p w14:paraId="518E2BA8" w14:textId="7251BBA1" w:rsidR="00DC0949" w:rsidRDefault="00C01B2B" w:rsidP="00B37FC0">
      <w:pPr>
        <w:pStyle w:val="BodyTextFirst"/>
      </w:pPr>
      <w:r>
        <w:t>T</w:t>
      </w:r>
      <w:r w:rsidR="00292BB8">
        <w:t>he minimum of the cost function is reached when the output is exactly equal to the inputs</w:t>
      </w:r>
      <w:r w:rsidR="0000323E">
        <w:t>, as we wanted to prove.</w:t>
      </w:r>
      <w:r>
        <w:t xml:space="preserve"> </w:t>
      </w:r>
    </w:p>
    <w:p w14:paraId="694C4427" w14:textId="1E1E2FDC" w:rsidR="00292BB8" w:rsidRPr="00C01B2B" w:rsidRDefault="00DC0949" w:rsidP="00DC0949">
      <w:pPr>
        <w:pStyle w:val="NoteTipCaution"/>
      </w:pPr>
      <w:r w:rsidRPr="00DC0949">
        <w:rPr>
          <w:b/>
          <w:bCs/>
        </w:rPr>
        <w:t>Note</w:t>
      </w:r>
      <w:r>
        <w:t xml:space="preserve"> </w:t>
      </w:r>
      <w:r w:rsidR="00985B57">
        <w:t>a</w:t>
      </w:r>
      <w:r w:rsidR="00C01B2B" w:rsidRPr="00DC0949">
        <w:t>n</w:t>
      </w:r>
      <w:r w:rsidR="00C01B2B">
        <w:t xml:space="preserve"> </w:t>
      </w:r>
      <w:r w:rsidR="0069008B">
        <w:t>important prerequisite</w:t>
      </w:r>
      <w:r w:rsidR="00C01B2B">
        <w:t xml:space="preserve"> for using the binary cross entropy loss function is that the inputs </w:t>
      </w:r>
      <w:r w:rsidR="00C01B2B">
        <w:rPr>
          <w:b/>
          <w:bCs/>
        </w:rPr>
        <w:t>must</w:t>
      </w:r>
      <w:r w:rsidR="00C01B2B">
        <w:t xml:space="preserve"> be normalized between 0 and 1 and that the activation function for the last layer must be a </w:t>
      </w:r>
      <w:r w:rsidR="00C01B2B" w:rsidRPr="0069008B">
        <w:rPr>
          <w:i/>
          <w:iCs/>
        </w:rPr>
        <w:t>sigmoid</w:t>
      </w:r>
      <w:r w:rsidR="00C01B2B">
        <w:t xml:space="preserve"> or </w:t>
      </w:r>
      <w:r w:rsidR="00C01B2B" w:rsidRPr="0069008B">
        <w:rPr>
          <w:i/>
          <w:iCs/>
        </w:rPr>
        <w:t>softmax</w:t>
      </w:r>
      <w:r w:rsidR="00C01B2B">
        <w:t xml:space="preserve"> function.</w:t>
      </w:r>
    </w:p>
    <w:p w14:paraId="7B607517" w14:textId="056DAF54" w:rsidR="00965CCB" w:rsidRDefault="00965CCB" w:rsidP="00965CCB">
      <w:pPr>
        <w:pStyle w:val="Titolo2"/>
      </w:pPr>
      <w:r>
        <w:t>Reconstruction Error</w:t>
      </w:r>
    </w:p>
    <w:p w14:paraId="33A56F4C" w14:textId="3B1F7EBD" w:rsidR="00234D57" w:rsidRDefault="00B72310" w:rsidP="00987672">
      <w:pPr>
        <w:pStyle w:val="BodyTextFirst"/>
      </w:pPr>
      <w:r>
        <w:t xml:space="preserve">The reconstruction error (RE) is a metric that gives you an indication of how good (or bad) the autoencoder was able to reconstruct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The most typical RE used is the MSE</w:t>
      </w:r>
    </w:p>
    <w:p w14:paraId="424DECA8" w14:textId="427CB442" w:rsidR="00B72310" w:rsidRDefault="00B72310" w:rsidP="00987672">
      <w:pPr>
        <w:pStyle w:val="BodyTextFirst"/>
      </w:pPr>
    </w:p>
    <w:p w14:paraId="451C2FE7" w14:textId="7E9747A1" w:rsidR="00B72310" w:rsidRPr="00B72310" w:rsidRDefault="004C6CAF" w:rsidP="00987672">
      <w:pPr>
        <w:pStyle w:val="BodyTextFirst"/>
      </w:pPr>
      <m:oMathPara>
        <m:oMath>
          <m:eqArr>
            <m:eqArrPr>
              <m:maxDist m:val="1"/>
              <m:ctrlPr>
                <w:rPr>
                  <w:rFonts w:ascii="Cambria Math" w:hAnsi="Cambria Math"/>
                  <w:i/>
                </w:rPr>
              </m:ctrlPr>
            </m:eqArrPr>
            <m:e>
              <m:r>
                <w:rPr>
                  <w:rFonts w:ascii="Cambria Math" w:hAnsi="Cambria Math"/>
                </w:rPr>
                <m:t xml:space="preserve">RE=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25.16</m:t>
                  </m:r>
                </m:e>
              </m:d>
            </m:e>
          </m:eqArr>
        </m:oMath>
      </m:oMathPara>
    </w:p>
    <w:p w14:paraId="0CA3D6F1" w14:textId="04798657" w:rsidR="00B72310" w:rsidRDefault="00B72310" w:rsidP="00987672">
      <w:pPr>
        <w:pStyle w:val="BodyTextFirst"/>
      </w:pPr>
    </w:p>
    <w:p w14:paraId="2F9B5C6A" w14:textId="5FD98133" w:rsidR="00790BD3" w:rsidRDefault="002762F0" w:rsidP="00987672">
      <w:pPr>
        <w:pStyle w:val="BodyTextFirst"/>
      </w:pPr>
      <w:r>
        <w:t xml:space="preserve">That can be easily calculated. The RE is used often when doing anomaly detection with autoencoders, as we will explain later. </w:t>
      </w:r>
      <w:r w:rsidR="00FE6E99">
        <w:t xml:space="preserve">There is an easy intuitive explanation of the reconstruction error. When the RE is big the autoencoder was not able to reconstruct the input well, while when it is small, the reconstruction was </w:t>
      </w:r>
      <w:r w:rsidR="00C93D67">
        <w:t>successful</w:t>
      </w:r>
      <w:r w:rsidR="00FE6E99">
        <w:t>.</w:t>
      </w:r>
      <w:r w:rsidR="00790BD3">
        <w:t xml:space="preserve"> In Figure (25.2) you can </w:t>
      </w:r>
      <w:r w:rsidR="00790BD3">
        <w:lastRenderedPageBreak/>
        <w:t>see an example of big and small reconstruction error when an autoencoder tries to reconstruct an image.</w:t>
      </w:r>
    </w:p>
    <w:p w14:paraId="45236037" w14:textId="3BA137CE" w:rsidR="00B72310" w:rsidRDefault="00790BD3" w:rsidP="00790BD3">
      <w:pPr>
        <w:pStyle w:val="BodyTextFirst"/>
        <w:jc w:val="center"/>
      </w:pPr>
      <w:r>
        <w:rPr>
          <w:noProof/>
        </w:rPr>
        <w:drawing>
          <wp:inline distT="0" distB="0" distL="0" distR="0" wp14:anchorId="472CBCCA" wp14:editId="287C924C">
            <wp:extent cx="3642609" cy="3297705"/>
            <wp:effectExtent l="0" t="0" r="254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7895" cy="3302491"/>
                    </a:xfrm>
                    <a:prstGeom prst="rect">
                      <a:avLst/>
                    </a:prstGeom>
                  </pic:spPr>
                </pic:pic>
              </a:graphicData>
            </a:graphic>
          </wp:inline>
        </w:drawing>
      </w:r>
    </w:p>
    <w:p w14:paraId="32E69E9F" w14:textId="0D8F6502" w:rsidR="00790BD3" w:rsidRDefault="00790BD3" w:rsidP="00790BD3">
      <w:pPr>
        <w:pStyle w:val="FigureCaption"/>
      </w:pPr>
      <w:r>
        <w:t>Figure 25.2: An example of big and small reconstruction error when an autoencoder tries to reconstruct an image.</w:t>
      </w:r>
    </w:p>
    <w:p w14:paraId="5122BEC3" w14:textId="77777777" w:rsidR="00790BD3" w:rsidRPr="00790BD3" w:rsidRDefault="00790BD3" w:rsidP="00790BD3">
      <w:pPr>
        <w:pStyle w:val="BodyTextFirst"/>
      </w:pPr>
    </w:p>
    <w:p w14:paraId="5B66D545" w14:textId="600A639C" w:rsidR="00E75E99" w:rsidRDefault="002A3269" w:rsidP="00E75E99">
      <w:pPr>
        <w:pStyle w:val="Titolo2"/>
      </w:pPr>
      <w:r>
        <w:t xml:space="preserve">Example: </w:t>
      </w:r>
      <w:r w:rsidR="006517E1">
        <w:t>r</w:t>
      </w:r>
      <w:r w:rsidR="00E75E99">
        <w:t xml:space="preserve">econstruction of </w:t>
      </w:r>
      <w:r w:rsidR="00E75E99" w:rsidRPr="00E75E99">
        <w:t>hand</w:t>
      </w:r>
      <w:r w:rsidR="00E75E99">
        <w:t>-written digits</w:t>
      </w:r>
    </w:p>
    <w:p w14:paraId="45A1368C" w14:textId="547FA347" w:rsidR="00E75E99" w:rsidRPr="00234D57" w:rsidRDefault="00CB4E43" w:rsidP="00CB4E43">
      <w:pPr>
        <w:pStyle w:val="BodyTextFirst"/>
      </w:pPr>
      <w:r>
        <w:t>Let’s now see how an autoencoder perform</w:t>
      </w:r>
      <w:ins w:id="6" w:author="Michela Sperti" w:date="2020-11-10T14:54:00Z">
        <w:r w:rsidR="00064AA8">
          <w:t>s</w:t>
        </w:r>
      </w:ins>
      <w:r>
        <w:t xml:space="preserve"> with a real example, using the </w:t>
      </w:r>
      <w:r w:rsidR="00E75E99">
        <w:t xml:space="preserve">MNIST dataset. </w:t>
      </w:r>
      <w:r w:rsidR="007B718F">
        <w:t>This dataset</w:t>
      </w:r>
      <w:r w:rsidR="00605381">
        <w:rPr>
          <w:rStyle w:val="Rimandonotaapidipagina"/>
        </w:rPr>
        <w:footnoteReference w:id="4"/>
      </w:r>
      <w:r w:rsidR="00605381">
        <w:t xml:space="preserve"> </w:t>
      </w:r>
      <w:r w:rsidR="007B718F">
        <w:t xml:space="preserve">contains hand-written digits from 0 to 9. Each image is </w:t>
      </w:r>
      <m:oMath>
        <m:r>
          <w:rPr>
            <w:rFonts w:ascii="Cambria Math" w:hAnsi="Cambria Math"/>
          </w:rPr>
          <m:t>28×28</m:t>
        </m:r>
      </m:oMath>
      <w:r w:rsidR="007B718F">
        <w:t xml:space="preserve"> pixels</w:t>
      </w:r>
      <w:r w:rsidR="00C16C62">
        <w:t xml:space="preserve"> with only gray values</w:t>
      </w:r>
      <w:r w:rsidR="007B718F">
        <w:t xml:space="preserve">, that means that we have 784 features (the pixel gray values) as inputs. </w:t>
      </w:r>
      <w:r w:rsidR="000D2696">
        <w:t xml:space="preserve">Let’s start with an autoencoder with 3 layers with the numbers of neurons in each layer equal to </w:t>
      </w:r>
      <m:oMath>
        <m:d>
          <m:dPr>
            <m:ctrlPr>
              <w:rPr>
                <w:rFonts w:ascii="Cambria Math" w:hAnsi="Cambria Math"/>
              </w:rPr>
            </m:ctrlPr>
          </m:dPr>
          <m:e>
            <m:r>
              <m:rPr>
                <m:sty m:val="p"/>
              </m:rPr>
              <w:rPr>
                <w:rFonts w:ascii="Cambria Math" w:hAnsi="Cambria Math"/>
              </w:rPr>
              <m:t>784,16,784</m:t>
            </m:r>
          </m:e>
        </m:d>
      </m:oMath>
      <w:r w:rsidR="000D2696">
        <w:t xml:space="preserve">. Note that the first and last layers </w:t>
      </w:r>
      <w:r w:rsidR="000D2696" w:rsidRPr="000D2696">
        <w:rPr>
          <w:rStyle w:val="Enfasigrassetto"/>
        </w:rPr>
        <w:t>must</w:t>
      </w:r>
      <w:r w:rsidR="000D2696">
        <w:t xml:space="preserve"> have a dimension equal to the input dimensions. </w:t>
      </w:r>
      <w:r w:rsidR="004A699E">
        <w:t xml:space="preserve">For this </w:t>
      </w:r>
      <w:r w:rsidR="00B344B6">
        <w:t>example,</w:t>
      </w:r>
      <w:r w:rsidR="004A699E">
        <w:t xml:space="preserve"> we used the Adam optimizer</w:t>
      </w:r>
      <w:r w:rsidR="00943241">
        <w:rPr>
          <w:rStyle w:val="Rimandonotaapidipagina"/>
        </w:rPr>
        <w:footnoteReference w:id="5"/>
      </w:r>
      <w:r w:rsidR="004A699E">
        <w:t xml:space="preserve">, as loss function the cross-entropy 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(25.</w:t>
      </w:r>
      <w:r w:rsidR="00F42CD5">
        <w:t>3</w:t>
      </w:r>
      <w:r w:rsidR="004A699E">
        <w:t xml:space="preserve">) you can see two lines of </w:t>
      </w:r>
      <w:r w:rsidR="00F42CD5">
        <w:t xml:space="preserve">images of </w:t>
      </w:r>
      <w:r w:rsidR="004A699E">
        <w:t xml:space="preserve">digits. The line at the top contains </w:t>
      </w:r>
      <w:r w:rsidR="00F42CD5">
        <w:t>ten random images from the</w:t>
      </w:r>
      <w:r w:rsidR="004A699E">
        <w:t xml:space="preserve"> original </w:t>
      </w:r>
      <w:r w:rsidR="00F42CD5">
        <w:t>dataset</w:t>
      </w:r>
      <w:r w:rsidR="004A699E">
        <w:t>, while the one at the bottom are the reconstructed images with the autoencoder</w:t>
      </w:r>
      <w:r w:rsidR="00F42CD5">
        <w:t xml:space="preserve"> we</w:t>
      </w:r>
      <w:r w:rsidR="004A699E">
        <w:t xml:space="preserve">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rPr>
        <w:lastRenderedPageBreak/>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22444177" w:rsidR="004A699E" w:rsidRDefault="00325A37" w:rsidP="00325A37">
      <w:pPr>
        <w:pStyle w:val="FigureCaption"/>
      </w:pPr>
      <w:r>
        <w:t>Figure 25.</w:t>
      </w:r>
      <w:r w:rsidR="00F42CD5">
        <w:t>3</w:t>
      </w:r>
      <w:r>
        <w:t xml:space="preserve">: </w:t>
      </w:r>
      <w:r w:rsidR="00AC292B">
        <w:t>In the top line you can see the original digits from the MNIST dataset. While the line below are the digits reconstructed by the autoencoder with number of neurons equal to (784, 16, 784).</w:t>
      </w:r>
    </w:p>
    <w:p w14:paraId="28599ED5" w14:textId="4C02B463" w:rsidR="00AC292B" w:rsidRDefault="00037550" w:rsidP="00037550">
      <w:pPr>
        <w:pStyle w:val="BodyTextFirst"/>
      </w:pPr>
      <w:r>
        <w:t xml:space="preserve">It is impressive that to reconstruct an image with 784 </w:t>
      </w:r>
      <w:r w:rsidR="00BF3ED2">
        <w:t>pixels</w:t>
      </w:r>
      <w:r>
        <w:t xml:space="preserve"> only 16 features are needed to have a result that, although not perfect, allows us to understand almost perfectly what digits was used as input.</w:t>
      </w:r>
      <w:r w:rsidR="008A2EF2">
        <w:t xml:space="preserve"> Increasing the size of the middle layer to </w:t>
      </w:r>
      <m:oMath>
        <m:r>
          <w:rPr>
            <w:rFonts w:ascii="Cambria Math" w:hAnsi="Cambria Math"/>
          </w:rPr>
          <m:t>64</m:t>
        </m:r>
      </m:oMath>
      <w:r w:rsidR="00A9616B">
        <w:t xml:space="preserve"> (and leaving all other parameters the same)</w:t>
      </w:r>
      <w:r w:rsidR="008A2EF2">
        <w:t xml:space="preserve"> gets a much better result as you can see in Figure (25.</w:t>
      </w:r>
      <w:r w:rsidR="00393B67">
        <w:t>4</w:t>
      </w:r>
      <w:r w:rsidR="008A2EF2">
        <w:t>).</w:t>
      </w:r>
    </w:p>
    <w:p w14:paraId="17CD42CA" w14:textId="0713F90D" w:rsidR="008A2EF2" w:rsidRDefault="00A9616B" w:rsidP="00A9616B">
      <w:pPr>
        <w:pStyle w:val="Figure"/>
      </w:pPr>
      <w:r w:rsidRPr="00A9616B">
        <w:rPr>
          <w:noProof/>
        </w:rPr>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07C1E853" w:rsidR="00A9616B" w:rsidRDefault="00A9616B" w:rsidP="00A9616B">
      <w:pPr>
        <w:pStyle w:val="FigureCaption"/>
      </w:pPr>
      <w:r>
        <w:t>Figure 25.</w:t>
      </w:r>
      <w:r w:rsidR="00393B67">
        <w:t>4</w:t>
      </w:r>
      <w:r>
        <w:t>: In the top line you can see the original digits from the MNIST dataset. While the line below are the digits reconstructed by the autoencoder with number of neur</w:t>
      </w:r>
      <w:del w:id="7" w:author="Michela Sperti" w:date="2020-11-10T14:55:00Z">
        <w:r w:rsidDel="00064AA8">
          <w:delText>a</w:delText>
        </w:r>
      </w:del>
      <w:r>
        <w:t>ons equal to (784, 64, 784).</w:t>
      </w:r>
    </w:p>
    <w:p w14:paraId="24460EEA" w14:textId="5FF868A9" w:rsidR="00A9616B" w:rsidRDefault="00A9616B" w:rsidP="00A9616B">
      <w:pPr>
        <w:pStyle w:val="BodyTextFirst"/>
      </w:pPr>
      <w:r>
        <w:t>This tell</w:t>
      </w:r>
      <w:r w:rsidR="007A0F61">
        <w:t>s</w:t>
      </w:r>
      <w:r>
        <w:t xml:space="preserve"> us that the information of the images is really contained in </w:t>
      </w:r>
      <w:r w:rsidR="00E25913">
        <w:t>a</w:t>
      </w:r>
      <w:r w:rsidR="007A0F61">
        <w:t xml:space="preserve"> much</w:t>
      </w:r>
      <w:r w:rsidR="00E25913">
        <w:t xml:space="preserve"> </w:t>
      </w:r>
      <w:r w:rsidR="00862A9F">
        <w:t>lower number of</w:t>
      </w:r>
      <w:r w:rsidR="00E25913">
        <w:t xml:space="preserve"> features than 784</w:t>
      </w:r>
      <w:r>
        <w:t>.</w:t>
      </w:r>
      <w:r w:rsidR="009F7F10">
        <w:t xml:space="preserve"> </w:t>
      </w:r>
    </w:p>
    <w:p w14:paraId="35DDA5E6" w14:textId="2AE5F08D" w:rsidR="009F7F10" w:rsidRDefault="009F7F10" w:rsidP="009F7F10">
      <w:pPr>
        <w:pStyle w:val="NoteTipCaution"/>
      </w:pPr>
      <w:r>
        <w:rPr>
          <w:b/>
          <w:bCs/>
        </w:rPr>
        <w:t xml:space="preserve">Note </w:t>
      </w:r>
      <w:r>
        <w:t xml:space="preserve">An autoencoder with a middle layer smaller than the input dimensions can be used to extract the important features of an input </w:t>
      </w:r>
      <w:r w:rsidR="007A0F61">
        <w:t xml:space="preserve">dataset </w:t>
      </w:r>
      <w:r>
        <w:t xml:space="preserve">creating a learned representation of the inputs given by the function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nfasicorsivo"/>
        </w:rPr>
        <w:t>dimensionality reduction</w:t>
      </w:r>
      <w:r>
        <w:t>.</w:t>
      </w:r>
    </w:p>
    <w:p w14:paraId="0BED6FBC" w14:textId="18000632" w:rsidR="009F7F10" w:rsidRPr="007A0F61" w:rsidRDefault="00C67F65" w:rsidP="009F7F10">
      <w:pPr>
        <w:pStyle w:val="BodyTextFirst"/>
        <w:rPr>
          <w:b/>
          <w:bCs/>
        </w:rPr>
      </w:pPr>
      <w:r>
        <w:t>The FFA will not be able to recreate the input digits well, if the number of neurons in the middle layer is reduced to</w:t>
      </w:r>
      <w:r w:rsidR="00AE158C">
        <w:t>o</w:t>
      </w:r>
      <w:r>
        <w:t xml:space="preserve"> much. In Figure (25.</w:t>
      </w:r>
      <w:r w:rsidR="00393B67">
        <w:t>5</w:t>
      </w:r>
      <w:r>
        <w:t>) you can see the reconstruction of the same digits with an autoencoder with only 8 neurons in the middle layer.</w:t>
      </w:r>
      <w:r w:rsidR="007A0F61">
        <w:t xml:space="preserve"> With only 8 neurons in the middle layer you can see that some reconstructed digits are wrong. As you can see in Figure (25</w:t>
      </w:r>
      <w:r w:rsidR="007A0F61" w:rsidRPr="007A0F61">
        <w:t>.</w:t>
      </w:r>
      <w:r w:rsidR="00393B67">
        <w:t>5</w:t>
      </w:r>
      <w:r w:rsidR="007A0F61">
        <w:t xml:space="preserve">) </w:t>
      </w:r>
      <w:r w:rsidR="00393B67">
        <w:t>the</w:t>
      </w:r>
      <w:r w:rsidR="007A0F61">
        <w:t xml:space="preserve"> 4 is reconstructed as a 9 and a 2 is reconstructed to something that resembles a 3.</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rPr>
        <w:lastRenderedPageBreak/>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4AC31F41" w:rsidR="00925E4F" w:rsidRDefault="00925E4F" w:rsidP="00925E4F">
      <w:pPr>
        <w:pStyle w:val="FigureCaption"/>
      </w:pPr>
      <w:r>
        <w:t>Figure 25.</w:t>
      </w:r>
      <w:r w:rsidR="00393B67">
        <w:t>5</w:t>
      </w:r>
      <w:r>
        <w:t>: In the top line you can see the original digits from the MNIST dataset. While the line below are the digits reconstructed by the autoencoder with number of neuraons equal to (784, 8, 784).</w:t>
      </w:r>
    </w:p>
    <w:p w14:paraId="6F6C592B" w14:textId="2E748A15" w:rsidR="00925E4F" w:rsidRDefault="00CC325F" w:rsidP="00C1279F">
      <w:pPr>
        <w:pStyle w:val="BodyTextFirst"/>
      </w:pPr>
      <w:r>
        <w:t>In Figure (25.</w:t>
      </w:r>
      <w:r w:rsidR="00393B67">
        <w:t>6</w:t>
      </w:r>
      <w:r>
        <w:t>) you can see a comparison of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rPr>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467BC92D" w:rsidR="00CC325F" w:rsidRPr="00CC325F" w:rsidRDefault="00CC325F" w:rsidP="00CC325F">
      <w:pPr>
        <w:pStyle w:val="FigureCaption"/>
      </w:pPr>
      <w:r w:rsidRPr="00CC325F">
        <w:t>Figure 25.</w:t>
      </w:r>
      <w:r w:rsidR="00393B67">
        <w:t>6</w:t>
      </w:r>
      <w:r w:rsidRPr="00CC325F">
        <w:t xml:space="preserve">: In the top line you can see the original digits from the MNIST dataset. </w:t>
      </w:r>
      <w:r>
        <w:t>The second line of digits are the digits reconsructed by the FFA (784,8,784), the third by the FFA (784,16,784) and the last one by the FFA (784,64,784).</w:t>
      </w:r>
    </w:p>
    <w:p w14:paraId="2A08EC51" w14:textId="2B93AC72" w:rsidR="00CC325F" w:rsidRDefault="0048278C" w:rsidP="0048278C">
      <w:pPr>
        <w:pStyle w:val="BodyTextFirst"/>
      </w:pPr>
      <w:r>
        <w:t>From Figure (25.</w:t>
      </w:r>
      <w:r w:rsidR="00DD27D2">
        <w:t>6</w:t>
      </w:r>
      <w:r>
        <w:t xml:space="preserve">) you can clearly see how, increasing the size of the middle layer, the reconstruction </w:t>
      </w:r>
      <w:r w:rsidR="007A0F61">
        <w:t>gets</w:t>
      </w:r>
      <w:r>
        <w:t xml:space="preserve"> better and better</w:t>
      </w:r>
      <w:r w:rsidR="00DD27D2">
        <w:t>, as we expected</w:t>
      </w:r>
      <w:r>
        <w:t>.</w:t>
      </w:r>
      <w:r w:rsidR="00B344B6">
        <w:t xml:space="preserve"> </w:t>
      </w:r>
    </w:p>
    <w:p w14:paraId="5B4B6076" w14:textId="75C080E8" w:rsidR="00B344B6" w:rsidRDefault="00B344B6" w:rsidP="0048278C">
      <w:pPr>
        <w:pStyle w:val="BodyTextFirst"/>
      </w:pPr>
    </w:p>
    <w:p w14:paraId="751E2FA7" w14:textId="0BDDAA4C" w:rsidR="00B344B6" w:rsidRDefault="00B344B6" w:rsidP="0048278C">
      <w:pPr>
        <w:pStyle w:val="BodyTextFirst"/>
      </w:pPr>
      <w:r>
        <w:t>For these examples we have used the binary cross entropy as loss function, but the MSE would have worked exactly as well as can be seen in Fig</w:t>
      </w:r>
      <w:r w:rsidR="008B3AE6">
        <w:t>ure</w:t>
      </w:r>
      <w:r>
        <w:t xml:space="preserve"> (25.7).</w:t>
      </w:r>
    </w:p>
    <w:p w14:paraId="43F16236" w14:textId="1E518491" w:rsidR="00B344B6" w:rsidRDefault="00B344B6" w:rsidP="0048278C">
      <w:pPr>
        <w:pStyle w:val="BodyTextFirst"/>
      </w:pPr>
    </w:p>
    <w:p w14:paraId="38576513" w14:textId="5625DB34" w:rsidR="00B344B6" w:rsidRDefault="00431D1A" w:rsidP="00431D1A">
      <w:pPr>
        <w:pStyle w:val="Figure"/>
      </w:pPr>
      <w:r>
        <w:rPr>
          <w:noProof/>
        </w:rPr>
        <w:drawing>
          <wp:inline distT="0" distB="0" distL="0" distR="0" wp14:anchorId="4F3A1942" wp14:editId="581C6029">
            <wp:extent cx="5194636" cy="942439"/>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19" cstate="print">
                      <a:extLst>
                        <a:ext uri="{28A0092B-C50C-407E-A947-70E740481C1C}">
                          <a14:useLocalDpi xmlns:a14="http://schemas.microsoft.com/office/drawing/2010/main" val="0"/>
                        </a:ext>
                      </a:extLst>
                    </a:blip>
                    <a:srcRect l="8268"/>
                    <a:stretch/>
                  </pic:blipFill>
                  <pic:spPr bwMode="auto">
                    <a:xfrm>
                      <a:off x="0" y="0"/>
                      <a:ext cx="5271563" cy="956395"/>
                    </a:xfrm>
                    <a:prstGeom prst="rect">
                      <a:avLst/>
                    </a:prstGeom>
                    <a:ln>
                      <a:noFill/>
                    </a:ln>
                    <a:extLst>
                      <a:ext uri="{53640926-AAD7-44D8-BBD7-CCE9431645EC}">
                        <a14:shadowObscured xmlns:a14="http://schemas.microsoft.com/office/drawing/2010/main"/>
                      </a:ext>
                    </a:extLst>
                  </pic:spPr>
                </pic:pic>
              </a:graphicData>
            </a:graphic>
          </wp:inline>
        </w:drawing>
      </w:r>
    </w:p>
    <w:p w14:paraId="055740EC" w14:textId="64ABB392" w:rsidR="00431D1A" w:rsidRDefault="00431D1A" w:rsidP="00431D1A">
      <w:pPr>
        <w:pStyle w:val="FigureCaption"/>
      </w:pPr>
      <w:r>
        <w:t>Figure 25.7: In the top line you can see ten random original digits from the MNIST dataset. The second line of digits are the digits reconstructed with a</w:t>
      </w:r>
      <w:del w:id="8" w:author="Michela Sperti" w:date="2020-11-10T14:58:00Z">
        <w:r w:rsidDel="00064AA8">
          <w:delText>n</w:delText>
        </w:r>
      </w:del>
      <w:r>
        <w:t xml:space="preserve"> FFA with 16 neurons in the middle layer and the binary cross entropy as loss function. The last line are images reconstructed with the MSE as loss function.</w:t>
      </w:r>
    </w:p>
    <w:p w14:paraId="5B87B7C1" w14:textId="040FCFF8" w:rsidR="007A2C01" w:rsidRDefault="007A2C01" w:rsidP="007A2C01">
      <w:pPr>
        <w:pStyle w:val="Titolo1"/>
      </w:pPr>
      <w:r>
        <w:lastRenderedPageBreak/>
        <w:t xml:space="preserve">Autoencoders </w:t>
      </w:r>
      <w:r w:rsidR="003219B2">
        <w:t>Applications</w:t>
      </w:r>
    </w:p>
    <w:p w14:paraId="055FA9A5" w14:textId="4CA46454" w:rsidR="007A2C01" w:rsidRDefault="007A2C01" w:rsidP="007A2C01">
      <w:pPr>
        <w:pStyle w:val="Titolo2"/>
      </w:pPr>
      <w:r>
        <w:t>Dimensionality Reduction</w:t>
      </w:r>
    </w:p>
    <w:p w14:paraId="59A9B67E" w14:textId="14DC5A56" w:rsidR="007A2C01" w:rsidRDefault="007A2C01" w:rsidP="007A2C01">
      <w:pPr>
        <w:pStyle w:val="BodyTextFirst"/>
      </w:pPr>
      <w:r>
        <w:t>Comparison with PCA, batches, higher dimensions</w:t>
      </w:r>
    </w:p>
    <w:p w14:paraId="4D15075C" w14:textId="43FFE45E" w:rsidR="006517E1" w:rsidRDefault="007A2C01" w:rsidP="00E6019A">
      <w:pPr>
        <w:pStyle w:val="Titolo2"/>
      </w:pPr>
      <w:r>
        <w:t>Classification</w:t>
      </w:r>
      <w:r w:rsidR="006831CB">
        <w:t xml:space="preserve"> </w:t>
      </w:r>
    </w:p>
    <w:p w14:paraId="4AE8CFD3" w14:textId="57DB565D" w:rsidR="006517E1" w:rsidRPr="006517E1" w:rsidRDefault="006517E1" w:rsidP="006517E1">
      <w:pPr>
        <w:pStyle w:val="BodyTextFirst"/>
      </w:pPr>
      <w:r>
        <w:t>INTRODUCTION TO BE ADDED</w:t>
      </w:r>
    </w:p>
    <w:p w14:paraId="0FE757D2" w14:textId="31F66453" w:rsidR="007A2C01" w:rsidRDefault="006517E1" w:rsidP="006517E1">
      <w:pPr>
        <w:pStyle w:val="Titolo3"/>
      </w:pPr>
      <w:r>
        <w:t xml:space="preserve">Classification </w:t>
      </w:r>
      <w:r w:rsidR="006831CB">
        <w:t>with Latent Features</w:t>
      </w:r>
    </w:p>
    <w:p w14:paraId="5B3249A7" w14:textId="062868A2" w:rsidR="00E6019A" w:rsidRDefault="00E6019A" w:rsidP="00660989">
      <w:pPr>
        <w:pStyle w:val="BodyTextFirst"/>
      </w:pPr>
      <w:r>
        <w:t xml:space="preserve">Let’s now suppose that we want to classify our input images. </w:t>
      </w:r>
      <w:r w:rsidR="00F6262C">
        <w:t>Of course,</w:t>
      </w:r>
      <w:r>
        <w:t xml:space="preserve"> we can simply use all the features, in our case the </w:t>
      </w:r>
      <m:oMath>
        <m:r>
          <w:rPr>
            <w:rFonts w:ascii="Cambria Math" w:hAnsi="Cambria Math"/>
          </w:rPr>
          <m:t>784</m:t>
        </m:r>
      </m:oMath>
      <w:r>
        <w:t xml:space="preserve"> pixel values of the images. </w:t>
      </w:r>
      <w:r w:rsidR="00660989">
        <w:t xml:space="preserve">We can simply use an algorithm as kNN, for illustrative purposes. </w:t>
      </w:r>
      <w:r w:rsidR="00726C8A">
        <w:t xml:space="preserve">Note all the results you see in this section have been run on Google Colab. </w:t>
      </w:r>
      <w:r w:rsidR="00660989">
        <w:t xml:space="preserve">Doing it with </w:t>
      </w:r>
      <m:oMath>
        <m:r>
          <w:rPr>
            <w:rFonts w:ascii="Cambria Math" w:hAnsi="Cambria Math"/>
          </w:rPr>
          <m:t>7</m:t>
        </m:r>
      </m:oMath>
      <w:r w:rsidR="00660989">
        <w:t xml:space="preserve"> nearest </w:t>
      </w:r>
      <w:r w:rsidR="00F6262C">
        <w:t>neighbors</w:t>
      </w:r>
      <w:r w:rsidR="00660989">
        <w:t xml:space="preserve"> on the training MNIST dataset (with 60000 images) will take around 16.6 minutes (ca.1000 sec) and gets you an accuracy on the test dataset of </w:t>
      </w:r>
      <m:oMath>
        <m:r>
          <w:rPr>
            <w:rFonts w:ascii="Cambria Math" w:hAnsi="Cambria Math"/>
          </w:rPr>
          <m:t>96.4 %</m:t>
        </m:r>
      </m:oMath>
      <w:r w:rsidR="00F86D69">
        <w:t xml:space="preserve"> on a test dataset of 10000 images</w:t>
      </w:r>
      <w:r w:rsidR="00660989">
        <w:t xml:space="preserve">. </w:t>
      </w:r>
      <w:r w:rsidR="006831CB">
        <w:t xml:space="preserve">But what happens if we use this algorithm not with the original dataset, but with the 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6831CB">
        <w:t>? For example, if we consider a</w:t>
      </w:r>
      <w:r w:rsidR="00D57BAD">
        <w:t>n</w:t>
      </w:r>
      <w:r w:rsidR="006831CB">
        <w:t xml:space="preserve"> FFA with </w:t>
      </w:r>
      <m:oMath>
        <m:r>
          <w:rPr>
            <w:rFonts w:ascii="Cambria Math" w:hAnsi="Cambria Math"/>
          </w:rPr>
          <m:t>8</m:t>
        </m:r>
      </m:oMath>
      <w:r w:rsidR="006831CB">
        <w:t xml:space="preserve"> neurons in the middle layer and we again train a kNN algorithm on the 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r w:rsidR="006831CB">
        <w:t xml:space="preserve"> we get an accuracy of 89% in 1.1 sec. We get a gain of a factor of 1000 in running time, for a loss of 7.4% in accuracy</w:t>
      </w:r>
      <w:r w:rsidR="00A40D18">
        <w:rPr>
          <w:rStyle w:val="Rimandonotaapidipagina"/>
        </w:rPr>
        <w:footnoteReference w:id="6"/>
      </w:r>
      <w:r w:rsidR="006831CB">
        <w:t xml:space="preserve">. </w:t>
      </w:r>
    </w:p>
    <w:p w14:paraId="200988D1" w14:textId="28D27F89" w:rsidR="006831CB" w:rsidRDefault="006831CB" w:rsidP="00660989">
      <w:pPr>
        <w:pStyle w:val="BodyTextFirst"/>
      </w:pPr>
    </w:p>
    <w:tbl>
      <w:tblPr>
        <w:tblStyle w:val="Grigliatabella"/>
        <w:tblW w:w="0" w:type="auto"/>
        <w:tblLook w:val="04A0" w:firstRow="1" w:lastRow="0" w:firstColumn="1" w:lastColumn="0" w:noHBand="0" w:noVBand="1"/>
      </w:tblPr>
      <w:tblGrid>
        <w:gridCol w:w="2778"/>
        <w:gridCol w:w="2905"/>
        <w:gridCol w:w="2607"/>
      </w:tblGrid>
      <w:tr w:rsidR="006831CB" w14:paraId="4AC60FCA" w14:textId="12B055F2" w:rsidTr="006831CB">
        <w:tc>
          <w:tcPr>
            <w:tcW w:w="2778" w:type="dxa"/>
          </w:tcPr>
          <w:p w14:paraId="689986DE" w14:textId="515F4504" w:rsidR="006831CB" w:rsidRDefault="006831CB" w:rsidP="006831CB">
            <w:pPr>
              <w:pStyle w:val="TableHead"/>
            </w:pPr>
            <w:r>
              <w:t>Input Data</w:t>
            </w:r>
          </w:p>
        </w:tc>
        <w:tc>
          <w:tcPr>
            <w:tcW w:w="2905" w:type="dxa"/>
          </w:tcPr>
          <w:p w14:paraId="64D7EDAE" w14:textId="42020CAE" w:rsidR="006831CB" w:rsidRDefault="006831CB" w:rsidP="006831CB">
            <w:pPr>
              <w:pStyle w:val="TableHead"/>
            </w:pPr>
            <w:r>
              <w:t>Accuracy</w:t>
            </w:r>
          </w:p>
        </w:tc>
        <w:tc>
          <w:tcPr>
            <w:tcW w:w="2607" w:type="dxa"/>
          </w:tcPr>
          <w:p w14:paraId="11DDDF49" w14:textId="3E14798A" w:rsidR="006831CB" w:rsidRDefault="006831CB" w:rsidP="006831CB">
            <w:pPr>
              <w:pStyle w:val="TableHead"/>
            </w:pPr>
            <w:r>
              <w:t>Running Time</w:t>
            </w:r>
          </w:p>
        </w:tc>
      </w:tr>
      <w:tr w:rsidR="006831CB" w14:paraId="463D3C37" w14:textId="07CBBA1B" w:rsidTr="006831CB">
        <w:tc>
          <w:tcPr>
            <w:tcW w:w="2778" w:type="dxa"/>
          </w:tcPr>
          <w:p w14:paraId="2B58A195" w14:textId="1076D90D" w:rsidR="006831CB" w:rsidRPr="006831CB" w:rsidRDefault="006831CB" w:rsidP="006831CB">
            <w:pPr>
              <w:pStyle w:val="TableText"/>
            </w:pPr>
            <w:commentRangeStart w:id="9"/>
            <w:r w:rsidRPr="006831CB">
              <w:t xml:space="preserve">Original Data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023BABDF" w14:textId="1A935872" w:rsidR="006831CB" w:rsidRDefault="006831CB" w:rsidP="006831CB">
            <w:pPr>
              <w:pStyle w:val="TableText"/>
            </w:pPr>
            <w:r>
              <w:t>96.4%</w:t>
            </w:r>
          </w:p>
        </w:tc>
        <w:tc>
          <w:tcPr>
            <w:tcW w:w="2607" w:type="dxa"/>
          </w:tcPr>
          <w:p w14:paraId="2DAF5555" w14:textId="6329DADB" w:rsidR="006831CB" w:rsidRDefault="00544398" w:rsidP="006831CB">
            <w:pPr>
              <w:pStyle w:val="TableText"/>
            </w:pPr>
            <m:oMath>
              <m:r>
                <w:rPr>
                  <w:rFonts w:ascii="Cambria Math" w:hAnsi="Cambria Math"/>
                </w:rPr>
                <m:t>1000</m:t>
              </m:r>
            </m:oMath>
            <w:r>
              <w:t xml:space="preserve"> sec. </w:t>
            </w:r>
            <m:oMath>
              <m:r>
                <w:rPr>
                  <w:rFonts w:ascii="Cambria Math" w:hAnsi="Cambria Math"/>
                </w:rPr>
                <m:t>≈16.6</m:t>
              </m:r>
            </m:oMath>
            <w:r>
              <w:t xml:space="preserve"> min.</w:t>
            </w:r>
            <w:commentRangeEnd w:id="9"/>
            <w:r w:rsidR="00064AA8">
              <w:rPr>
                <w:rStyle w:val="Rimandocommento"/>
                <w:rFonts w:ascii="Times" w:eastAsia="Calibri" w:hAnsi="Times"/>
              </w:rPr>
              <w:commentReference w:id="9"/>
            </w:r>
          </w:p>
        </w:tc>
      </w:tr>
      <w:tr w:rsidR="006831CB" w14:paraId="62D13BE4" w14:textId="3A696835" w:rsidTr="006831CB">
        <w:tc>
          <w:tcPr>
            <w:tcW w:w="2778" w:type="dxa"/>
          </w:tcPr>
          <w:p w14:paraId="363BD849" w14:textId="77947985" w:rsidR="006831CB" w:rsidRDefault="006831CB" w:rsidP="006831CB">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30E52BE2" w14:textId="02695616" w:rsidR="006831CB" w:rsidRDefault="006831CB" w:rsidP="006831CB">
            <w:pPr>
              <w:pStyle w:val="TableText"/>
            </w:pPr>
            <w:r>
              <w:t>89%</w:t>
            </w:r>
          </w:p>
        </w:tc>
        <w:tc>
          <w:tcPr>
            <w:tcW w:w="2607" w:type="dxa"/>
          </w:tcPr>
          <w:p w14:paraId="78CF9A48" w14:textId="3191DEFD" w:rsidR="006831CB" w:rsidRDefault="006831CB" w:rsidP="006831CB">
            <w:pPr>
              <w:pStyle w:val="TableText"/>
            </w:pPr>
            <w:r>
              <w:t>1.1 sec.</w:t>
            </w:r>
          </w:p>
        </w:tc>
      </w:tr>
    </w:tbl>
    <w:p w14:paraId="2E737ACB" w14:textId="02C92EC4" w:rsidR="006831CB" w:rsidRDefault="006831CB" w:rsidP="00C22F51">
      <w:pPr>
        <w:pStyle w:val="TableCaption"/>
      </w:pPr>
      <w:r>
        <w:t xml:space="preserve">Table 25.1: </w:t>
      </w:r>
      <w:ins w:id="10" w:author="Michela Sperti" w:date="2020-11-10T15:01:00Z">
        <w:r w:rsidR="00064AA8">
          <w:t>T</w:t>
        </w:r>
      </w:ins>
      <w:del w:id="11" w:author="Michela Sperti" w:date="2020-11-10T15:01:00Z">
        <w:r w:rsidDel="00064AA8">
          <w:delText>t</w:delText>
        </w:r>
      </w:del>
      <w:r>
        <w:t>he differen</w:t>
      </w:r>
      <w:ins w:id="12" w:author="Michela Sperti" w:date="2020-11-10T15:01:00Z">
        <w:r w:rsidR="00064AA8">
          <w:t>ce</w:t>
        </w:r>
      </w:ins>
      <w:del w:id="13" w:author="Michela Sperti" w:date="2020-11-10T15:01:00Z">
        <w:r w:rsidDel="00064AA8">
          <w:delText>t</w:delText>
        </w:r>
      </w:del>
      <w:r>
        <w:t xml:space="preserve"> in accuracy and running time when applying the kNN algorithm to the original 784 features or the 8 latent features</w:t>
      </w:r>
      <w:r w:rsidR="00C22F51">
        <w:t xml:space="preserve"> for the MNIST dataset</w:t>
      </w:r>
      <w:r>
        <w:t>.</w:t>
      </w:r>
    </w:p>
    <w:p w14:paraId="3B526FB2" w14:textId="77777777" w:rsidR="00726C8A" w:rsidRDefault="00544398" w:rsidP="00281EE1">
      <w:pPr>
        <w:pStyle w:val="BodyTextFirst"/>
      </w:pPr>
      <w:r>
        <w:t xml:space="preserve">Keep in mind that using </w:t>
      </w:r>
      <m:oMath>
        <m:r>
          <w:rPr>
            <w:rFonts w:ascii="Cambria Math" w:hAnsi="Cambria Math"/>
          </w:rPr>
          <m:t>8</m:t>
        </m:r>
      </m:oMath>
      <w:r>
        <w:t xml:space="preserve"> features </w:t>
      </w:r>
      <w:r w:rsidR="00C2311A">
        <w:t>allow</w:t>
      </w:r>
      <w:r>
        <w:t xml:space="preserve"> us to get a very high accuracy in one second.</w:t>
      </w:r>
      <w:r w:rsidR="002A19CF">
        <w:t xml:space="preserve"> </w:t>
      </w:r>
    </w:p>
    <w:p w14:paraId="14ECB3FB" w14:textId="77777777" w:rsidR="00726C8A" w:rsidRDefault="00726C8A" w:rsidP="00281EE1">
      <w:pPr>
        <w:pStyle w:val="BodyTextFirst"/>
      </w:pPr>
    </w:p>
    <w:p w14:paraId="05C19D8E" w14:textId="6493CB57" w:rsidR="006831CB" w:rsidRDefault="002A19CF" w:rsidP="00281EE1">
      <w:pPr>
        <w:pStyle w:val="BodyTextFirst"/>
      </w:pPr>
      <w:r>
        <w:t>We can do the same analysis with the Fashion MNIST dataset.</w:t>
      </w:r>
      <w:r w:rsidR="00311EAE">
        <w:t xml:space="preserve"> In Table 25.2 you can see the summary of the results.</w:t>
      </w:r>
    </w:p>
    <w:p w14:paraId="690BCF55" w14:textId="77777777" w:rsidR="00C22F51" w:rsidRPr="006831CB" w:rsidRDefault="00C22F51" w:rsidP="00281EE1">
      <w:pPr>
        <w:pStyle w:val="BodyTextFirst"/>
      </w:pPr>
    </w:p>
    <w:tbl>
      <w:tblPr>
        <w:tblStyle w:val="Grigliatabella"/>
        <w:tblW w:w="0" w:type="auto"/>
        <w:tblLook w:val="04A0" w:firstRow="1" w:lastRow="0" w:firstColumn="1" w:lastColumn="0" w:noHBand="0" w:noVBand="1"/>
      </w:tblPr>
      <w:tblGrid>
        <w:gridCol w:w="2778"/>
        <w:gridCol w:w="2905"/>
        <w:gridCol w:w="2607"/>
      </w:tblGrid>
      <w:tr w:rsidR="00C22F51" w14:paraId="4576ADA0" w14:textId="77777777" w:rsidTr="00503225">
        <w:tc>
          <w:tcPr>
            <w:tcW w:w="2778" w:type="dxa"/>
          </w:tcPr>
          <w:p w14:paraId="003845CB" w14:textId="77777777" w:rsidR="00C22F51" w:rsidRDefault="00C22F51" w:rsidP="00503225">
            <w:pPr>
              <w:pStyle w:val="TableHead"/>
            </w:pPr>
            <w:r>
              <w:t>Input Data</w:t>
            </w:r>
          </w:p>
        </w:tc>
        <w:tc>
          <w:tcPr>
            <w:tcW w:w="2905" w:type="dxa"/>
          </w:tcPr>
          <w:p w14:paraId="09DA24D6" w14:textId="77777777" w:rsidR="00C22F51" w:rsidRDefault="00C22F51" w:rsidP="00503225">
            <w:pPr>
              <w:pStyle w:val="TableHead"/>
            </w:pPr>
            <w:r>
              <w:t>Accuracy</w:t>
            </w:r>
          </w:p>
        </w:tc>
        <w:tc>
          <w:tcPr>
            <w:tcW w:w="2607" w:type="dxa"/>
          </w:tcPr>
          <w:p w14:paraId="10C3E00B" w14:textId="77777777" w:rsidR="00C22F51" w:rsidRDefault="00C22F51" w:rsidP="00503225">
            <w:pPr>
              <w:pStyle w:val="TableHead"/>
            </w:pPr>
            <w:r>
              <w:t>Running Time</w:t>
            </w:r>
          </w:p>
        </w:tc>
      </w:tr>
      <w:tr w:rsidR="00C22F51" w14:paraId="6DFAE0F8" w14:textId="77777777" w:rsidTr="00503225">
        <w:tc>
          <w:tcPr>
            <w:tcW w:w="2778" w:type="dxa"/>
          </w:tcPr>
          <w:p w14:paraId="74EFA116" w14:textId="77777777" w:rsidR="00C22F51" w:rsidRPr="006831CB" w:rsidRDefault="00C22F51" w:rsidP="00503225">
            <w:pPr>
              <w:pStyle w:val="TableText"/>
            </w:pPr>
            <w:commentRangeStart w:id="14"/>
            <w:r w:rsidRPr="006831CB">
              <w:t xml:space="preserve">Original Data </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2803B5F1" w14:textId="518FA214" w:rsidR="00C22F51" w:rsidRDefault="00C22F51" w:rsidP="00503225">
            <w:pPr>
              <w:pStyle w:val="TableText"/>
            </w:pPr>
            <w:r>
              <w:t>85.4%</w:t>
            </w:r>
          </w:p>
        </w:tc>
        <w:tc>
          <w:tcPr>
            <w:tcW w:w="2607" w:type="dxa"/>
          </w:tcPr>
          <w:p w14:paraId="31679639" w14:textId="3FD2BD2A" w:rsidR="00C22F51" w:rsidRDefault="00C22F51" w:rsidP="00503225">
            <w:pPr>
              <w:pStyle w:val="TableText"/>
            </w:pPr>
            <m:oMath>
              <m:r>
                <w:rPr>
                  <w:rFonts w:ascii="Cambria Math" w:hAnsi="Cambria Math"/>
                </w:rPr>
                <m:t>1040</m:t>
              </m:r>
            </m:oMath>
            <w:r>
              <w:t xml:space="preserve"> sec. </w:t>
            </w:r>
            <m:oMath>
              <m:r>
                <w:rPr>
                  <w:rFonts w:ascii="Cambria Math" w:hAnsi="Cambria Math"/>
                </w:rPr>
                <m:t>≈16.6</m:t>
              </m:r>
            </m:oMath>
            <w:r>
              <w:t xml:space="preserve"> min.</w:t>
            </w:r>
            <w:commentRangeEnd w:id="14"/>
            <w:r w:rsidR="00064AA8">
              <w:rPr>
                <w:rStyle w:val="Rimandocommento"/>
                <w:rFonts w:ascii="Times" w:eastAsia="Calibri" w:hAnsi="Times"/>
              </w:rPr>
              <w:commentReference w:id="14"/>
            </w:r>
          </w:p>
        </w:tc>
      </w:tr>
      <w:tr w:rsidR="00C22F51" w14:paraId="75E25622" w14:textId="77777777" w:rsidTr="00503225">
        <w:tc>
          <w:tcPr>
            <w:tcW w:w="2778" w:type="dxa"/>
          </w:tcPr>
          <w:p w14:paraId="4C95893F" w14:textId="77777777" w:rsidR="00C22F51" w:rsidRDefault="00C22F51" w:rsidP="00503225">
            <w:pPr>
              <w:pStyle w:val="TableText"/>
            </w:pPr>
            <w:r>
              <w:lastRenderedPageBreak/>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1FBF192B" w14:textId="35A4F623" w:rsidR="00C22F51" w:rsidRDefault="00C22F51" w:rsidP="00503225">
            <w:pPr>
              <w:pStyle w:val="TableText"/>
            </w:pPr>
            <w:r>
              <w:t>79.9%</w:t>
            </w:r>
          </w:p>
        </w:tc>
        <w:tc>
          <w:tcPr>
            <w:tcW w:w="2607" w:type="dxa"/>
          </w:tcPr>
          <w:p w14:paraId="013553F4" w14:textId="0F7F78C2" w:rsidR="00C22F51" w:rsidRDefault="00C22F51" w:rsidP="00503225">
            <w:pPr>
              <w:pStyle w:val="TableText"/>
            </w:pPr>
            <w:r>
              <w:t>1.2 sec.</w:t>
            </w:r>
          </w:p>
        </w:tc>
      </w:tr>
      <w:tr w:rsidR="00C22F51" w14:paraId="3C88F679" w14:textId="77777777" w:rsidTr="00503225">
        <w:tc>
          <w:tcPr>
            <w:tcW w:w="2778" w:type="dxa"/>
          </w:tcPr>
          <w:p w14:paraId="5076F82F" w14:textId="3911BBB6" w:rsidR="00C22F51" w:rsidRDefault="00C22F51" w:rsidP="00C22F51">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16</m:t>
                  </m:r>
                </m:sup>
              </m:sSup>
            </m:oMath>
          </w:p>
        </w:tc>
        <w:tc>
          <w:tcPr>
            <w:tcW w:w="2905" w:type="dxa"/>
          </w:tcPr>
          <w:p w14:paraId="7F1BF8F0" w14:textId="36C4942F" w:rsidR="00C22F51" w:rsidRDefault="00C22F51" w:rsidP="00C22F51">
            <w:pPr>
              <w:pStyle w:val="TableText"/>
            </w:pPr>
            <w:r>
              <w:t>83.6%</w:t>
            </w:r>
          </w:p>
        </w:tc>
        <w:tc>
          <w:tcPr>
            <w:tcW w:w="2607" w:type="dxa"/>
          </w:tcPr>
          <w:p w14:paraId="6F2A1588" w14:textId="62348CC1" w:rsidR="00C22F51" w:rsidRDefault="00C22F51" w:rsidP="00C22F51">
            <w:pPr>
              <w:pStyle w:val="TableText"/>
            </w:pPr>
            <w:r>
              <w:t>3.0 sec.</w:t>
            </w:r>
          </w:p>
        </w:tc>
      </w:tr>
    </w:tbl>
    <w:p w14:paraId="272E7F76" w14:textId="7542E858" w:rsidR="009A0862" w:rsidRDefault="00C22F51" w:rsidP="00C22F51">
      <w:pPr>
        <w:pStyle w:val="TableCaption"/>
      </w:pPr>
      <w:r>
        <w:t xml:space="preserve">Table 25.2: </w:t>
      </w:r>
      <w:ins w:id="15" w:author="Michela Sperti" w:date="2020-11-10T15:02:00Z">
        <w:r w:rsidR="00064AA8">
          <w:t>T</w:t>
        </w:r>
      </w:ins>
      <w:del w:id="16" w:author="Michela Sperti" w:date="2020-11-10T15:02:00Z">
        <w:r w:rsidDel="00064AA8">
          <w:delText>t</w:delText>
        </w:r>
      </w:del>
      <w:r>
        <w:t>he differen</w:t>
      </w:r>
      <w:ins w:id="17" w:author="Michela Sperti" w:date="2020-11-10T15:02:00Z">
        <w:r w:rsidR="00064AA8">
          <w:t>ce</w:t>
        </w:r>
      </w:ins>
      <w:del w:id="18" w:author="Michela Sperti" w:date="2020-11-10T15:02:00Z">
        <w:r w:rsidDel="00064AA8">
          <w:delText>t</w:delText>
        </w:r>
      </w:del>
      <w:r>
        <w:t xml:space="preserve"> in accuracy and running time when applying the kNN algorithm to the original 784 features with a FFA with 8 neurons and with a FFA with 16 neurons for the Fashion MNIST dataset.</w:t>
      </w:r>
    </w:p>
    <w:p w14:paraId="68453D7D" w14:textId="113A71CB" w:rsidR="006725DB" w:rsidRDefault="00C22F51" w:rsidP="00C22F51">
      <w:pPr>
        <w:pStyle w:val="BodyTextFirst"/>
      </w:pPr>
      <w:r>
        <w:t>It is very interesting to note that with a</w:t>
      </w:r>
      <w:del w:id="19" w:author="Michela Sperti" w:date="2020-11-10T15:02:00Z">
        <w:r w:rsidDel="00064AA8">
          <w:delText>n</w:delText>
        </w:r>
      </w:del>
      <w:r>
        <w:t xml:space="preserve"> FFA with 16 neurons in the middle layer we reach an accuracy of 83.6% in just 3 sec. When applying a kNN algorithm to the original features (784) we reach an accuracy just 1.8% higher but with a running time ca. 330 times longer</w:t>
      </w:r>
      <w:r w:rsidR="006725DB">
        <w:t>.</w:t>
      </w:r>
    </w:p>
    <w:p w14:paraId="0A2C3884" w14:textId="5762B2E4" w:rsidR="006725DB" w:rsidRDefault="006725DB" w:rsidP="006725DB">
      <w:pPr>
        <w:pStyle w:val="NoteTipCaution"/>
      </w:pPr>
      <w:r w:rsidRPr="006725DB">
        <w:rPr>
          <w:b/>
          <w:bCs/>
        </w:rPr>
        <w:t>Note</w:t>
      </w:r>
      <w:r>
        <w:t xml:space="preserve"> Using autoencoders and doing classification with the latent features is a very viable techniques to reduce the training time by several order of magnitude while incurring in a minor drop in your accuracy.</w:t>
      </w:r>
    </w:p>
    <w:p w14:paraId="72D54807" w14:textId="31F800A7" w:rsidR="00BC1449" w:rsidRPr="00BC1449" w:rsidRDefault="00BC1449" w:rsidP="00BC1449">
      <w:pPr>
        <w:pStyle w:val="Titolo3"/>
      </w:pPr>
      <w:r w:rsidRPr="00BC1449">
        <w:t>Curse of dimensionality in kNN</w:t>
      </w:r>
    </w:p>
    <w:p w14:paraId="123DE561" w14:textId="5DCED750" w:rsidR="00BC1449" w:rsidRPr="00DC269F" w:rsidRDefault="00262C4A" w:rsidP="00DC269F">
      <w:pPr>
        <w:pStyle w:val="BodyTextFirst"/>
      </w:pPr>
      <w:r w:rsidRPr="00262C4A">
        <w:t>https://sebastianraschka.com/pdf/lecture-notes/stat479fs18/02_knn_notes.pdf</w:t>
      </w:r>
    </w:p>
    <w:p w14:paraId="258FB87D" w14:textId="77777777" w:rsidR="00262C4A" w:rsidRDefault="00262C4A" w:rsidP="00262C4A">
      <w:pPr>
        <w:pStyle w:val="BodyTextFirst"/>
      </w:pPr>
      <w:r>
        <w:t>Curse of dimensionality</w:t>
      </w:r>
    </w:p>
    <w:p w14:paraId="15A5501B" w14:textId="77777777" w:rsidR="00262C4A" w:rsidRDefault="004C6CAF" w:rsidP="00262C4A">
      <w:pPr>
        <w:pStyle w:val="BodyTextFirst"/>
      </w:pPr>
      <w:hyperlink r:id="rId20" w:history="1">
        <w:r w:rsidR="00262C4A" w:rsidRPr="00771B6F">
          <w:rPr>
            <w:rStyle w:val="Collegamentoipertestuale"/>
          </w:rPr>
          <w:t>https://www.cs.cornell.edu/courses/cs4780/2018fa/lectures/lecturenote02_kNN.html</w:t>
        </w:r>
      </w:hyperlink>
      <w:r w:rsidR="00262C4A">
        <w:t xml:space="preserve"> </w:t>
      </w:r>
    </w:p>
    <w:p w14:paraId="429B7B7F" w14:textId="77777777" w:rsidR="009A0862" w:rsidRPr="009A0862" w:rsidRDefault="009A0862" w:rsidP="009A0862"/>
    <w:p w14:paraId="4DBDD996" w14:textId="30931293" w:rsidR="007A2C01" w:rsidRPr="007A2C01" w:rsidRDefault="007A2C01" w:rsidP="007A2C01">
      <w:pPr>
        <w:pStyle w:val="Titolo2"/>
      </w:pPr>
      <w:r w:rsidRPr="007A2C01">
        <w:t>Anomaly Detection</w:t>
      </w:r>
    </w:p>
    <w:p w14:paraId="153C68EC" w14:textId="1AE8D1EE" w:rsidR="007A2C01" w:rsidRDefault="00B37BA4" w:rsidP="009A0862">
      <w:pPr>
        <w:pStyle w:val="BodyTextFirst"/>
      </w:pPr>
      <w:r>
        <w:t>Autoencoders are often used to perform anomaly detection on the most different datasets. Let’s suppose we have a big enough dataset with a few observations that we would classify as outliers. It is important that the number of those outliers is much smaller than the size of the dataset.</w:t>
      </w:r>
    </w:p>
    <w:p w14:paraId="63D121BA" w14:textId="77777777" w:rsidR="00DD3EAE" w:rsidRDefault="00DD3EAE" w:rsidP="00216171"/>
    <w:p w14:paraId="2F09D16F" w14:textId="6F91ED99" w:rsidR="00E95F6E" w:rsidRDefault="00E95F6E" w:rsidP="00E95F6E">
      <w:pPr>
        <w:pStyle w:val="BodyTextCont"/>
      </w:pPr>
    </w:p>
    <w:p w14:paraId="26B469FD" w14:textId="44E76F49" w:rsidR="00764202" w:rsidRPr="00E95F6E" w:rsidRDefault="00764202" w:rsidP="00E95F6E"/>
    <w:sectPr w:rsidR="00764202" w:rsidRPr="00E95F6E" w:rsidSect="00A00844">
      <w:headerReference w:type="even" r:id="rId21"/>
      <w:headerReference w:type="default" r:id="rId22"/>
      <w:footerReference w:type="even" r:id="rId23"/>
      <w:footerReference w:type="default" r:id="rId24"/>
      <w:headerReference w:type="first" r:id="rId25"/>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chela Sperti" w:date="2020-11-10T10:35:00Z" w:initials="MS">
    <w:p w14:paraId="555C8ECC" w14:textId="0BA16AFE" w:rsidR="004C6CAF" w:rsidRPr="004C6CAF" w:rsidRDefault="004C6CAF">
      <w:pPr>
        <w:pStyle w:val="Testocommento"/>
        <w:rPr>
          <w:lang w:val="it-IT"/>
        </w:rPr>
      </w:pPr>
      <w:r>
        <w:rPr>
          <w:rStyle w:val="Rimandocommento"/>
        </w:rPr>
        <w:annotationRef/>
      </w:r>
      <w:r w:rsidRPr="004C6CAF">
        <w:rPr>
          <w:lang w:val="it-IT"/>
        </w:rPr>
        <w:t xml:space="preserve">Che cos’è un </w:t>
      </w:r>
      <w:r>
        <w:rPr>
          <w:lang w:val="it-IT"/>
        </w:rPr>
        <w:t>“</w:t>
      </w:r>
      <w:r w:rsidRPr="004C6CAF">
        <w:rPr>
          <w:lang w:val="it-IT"/>
        </w:rPr>
        <w:t>dense layer</w:t>
      </w:r>
      <w:r>
        <w:rPr>
          <w:lang w:val="it-IT"/>
        </w:rPr>
        <w:t>”</w:t>
      </w:r>
      <w:r w:rsidRPr="004C6CAF">
        <w:rPr>
          <w:lang w:val="it-IT"/>
        </w:rPr>
        <w:t>?</w:t>
      </w:r>
      <w:r>
        <w:rPr>
          <w:lang w:val="it-IT"/>
        </w:rPr>
        <w:t xml:space="preserve"> Mi chiedevo se valesse la pena aggiungere una frase che lo ricordasse al lettore (io per esempio non lo ricordo).</w:t>
      </w:r>
    </w:p>
  </w:comment>
  <w:comment w:id="9" w:author="Michela Sperti" w:date="2020-11-10T15:00:00Z" w:initials="MS">
    <w:p w14:paraId="3FA7C7AA" w14:textId="74013CE0" w:rsidR="00064AA8" w:rsidRPr="00064AA8" w:rsidRDefault="00064AA8">
      <w:pPr>
        <w:pStyle w:val="Testocommento"/>
        <w:rPr>
          <w:lang w:val="it-IT"/>
        </w:rPr>
      </w:pPr>
      <w:r>
        <w:rPr>
          <w:rStyle w:val="Rimandocommento"/>
        </w:rPr>
        <w:annotationRef/>
      </w:r>
      <w:r w:rsidRPr="00064AA8">
        <w:rPr>
          <w:lang w:val="it-IT"/>
        </w:rPr>
        <w:t xml:space="preserve">La prima </w:t>
      </w:r>
      <w:r>
        <w:rPr>
          <w:lang w:val="it-IT"/>
        </w:rPr>
        <w:t>c</w:t>
      </w:r>
      <w:r w:rsidRPr="00064AA8">
        <w:rPr>
          <w:lang w:val="it-IT"/>
        </w:rPr>
        <w:t>olonna non è in</w:t>
      </w:r>
      <w:r>
        <w:rPr>
          <w:lang w:val="it-IT"/>
        </w:rPr>
        <w:t xml:space="preserve"> linea orizzontalmente con le altre due.</w:t>
      </w:r>
    </w:p>
  </w:comment>
  <w:comment w:id="14" w:author="Michela Sperti" w:date="2020-11-10T15:01:00Z" w:initials="MS">
    <w:p w14:paraId="7B13B51F" w14:textId="01B3A5CF" w:rsidR="00064AA8" w:rsidRDefault="00064AA8">
      <w:pPr>
        <w:pStyle w:val="Testocommento"/>
      </w:pPr>
      <w:r>
        <w:rPr>
          <w:rStyle w:val="Rimandocommento"/>
        </w:rPr>
        <w:annotationRef/>
      </w:r>
      <w:r>
        <w:t>Vedi commento precedente.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5C8ECC" w15:done="0"/>
  <w15:commentEx w15:paraId="3FA7C7AA" w15:done="0"/>
  <w15:commentEx w15:paraId="7B13B5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4EB70" w16cex:dateUtc="2020-11-10T09:35:00Z"/>
  <w16cex:commentExtensible w16cex:durableId="23552988" w16cex:dateUtc="2020-11-10T14:00:00Z"/>
  <w16cex:commentExtensible w16cex:durableId="235529D9" w16cex:dateUtc="2020-11-10T14: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5C8ECC" w16cid:durableId="2354EB70"/>
  <w16cid:commentId w16cid:paraId="3FA7C7AA" w16cid:durableId="23552988"/>
  <w16cid:commentId w16cid:paraId="7B13B51F" w16cid:durableId="235529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3A653D" w14:textId="77777777" w:rsidR="0093060B" w:rsidRDefault="0093060B">
      <w:r>
        <w:separator/>
      </w:r>
    </w:p>
  </w:endnote>
  <w:endnote w:type="continuationSeparator" w:id="0">
    <w:p w14:paraId="7596794E" w14:textId="77777777" w:rsidR="0093060B" w:rsidRDefault="009306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E50D7F3E-6BFB-4B2C-A2D7-448716CBBC79}"/>
    <w:embedBold r:id="rId2" w:fontKey="{A39C576B-99FC-4CE2-A3C5-6855C149E862}"/>
    <w:embedItalic r:id="rId3" w:fontKey="{E3BD8695-4E32-4703-9CD5-858690DFE3A5}"/>
    <w:embedBoldItalic r:id="rId4" w:fontKey="{12C0AFB0-28C0-4F42-8B1B-717462DFAF63}"/>
  </w:font>
  <w:font w:name="Arial">
    <w:panose1 w:val="020B0604020202020204"/>
    <w:charset w:val="00"/>
    <w:family w:val="swiss"/>
    <w:pitch w:val="variable"/>
    <w:sig w:usb0="E0002EFF" w:usb1="C000785B" w:usb2="00000009" w:usb3="00000000" w:csb0="000001FF" w:csb1="00000000"/>
  </w:font>
  <w:font w:name="HelveticaNeue Condensed">
    <w:altName w:val="Arial"/>
    <w:charset w:val="00"/>
    <w:family w:val="swiss"/>
    <w:pitch w:val="variable"/>
    <w:sig w:usb0="00000003" w:usb1="00000000" w:usb2="00000000" w:usb3="00000000" w:csb0="00000001" w:csb1="00000000"/>
  </w:font>
  <w:font w:name="HelvetivaNeue Condensed">
    <w:altName w:val="Times New Roman"/>
    <w:charset w:val="00"/>
    <w:family w:val="roman"/>
    <w:pitch w:val="default"/>
  </w:font>
  <w:font w:name="PMingLiU">
    <w:altName w:val="新細明體"/>
    <w:panose1 w:val="02010601000101010101"/>
    <w:charset w:val="88"/>
    <w:family w:val="roman"/>
    <w:pitch w:val="variable"/>
    <w:sig w:usb0="A00002FF" w:usb1="28CFFCFA" w:usb2="00000016" w:usb3="00000000" w:csb0="00100001" w:csb1="00000000"/>
  </w:font>
  <w:font w:name="Utopia">
    <w:charset w:val="00"/>
    <w:family w:val="auto"/>
    <w:pitch w:val="variable"/>
    <w:sig w:usb0="8000002F" w:usb1="40000048" w:usb2="00000000" w:usb3="00000000" w:csb0="00000001" w:csb1="00000000"/>
    <w:embedRegular r:id="rId5" w:fontKey="{72230F14-D66A-48A4-830C-83BE22B51220}"/>
    <w:embedItalic r:id="rId6" w:fontKey="{2F206A3F-324D-436A-9EA0-E0252AEB7A38}"/>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7" w:fontKey="{B60F7495-6653-496E-BE34-83F93C938FC4}"/>
    <w:embedBold r:id="rId8" w:fontKey="{5BAB38E4-6EFC-4262-844C-0E3E601CD883}"/>
    <w:embedItalic r:id="rId9" w:fontKey="{F3B7FD90-CF7E-4CE0-8006-D2BA9894BB90}"/>
  </w:font>
  <w:font w:name="Utopia Bold">
    <w:altName w:val="Utopia"/>
    <w:charset w:val="00"/>
    <w:family w:val="auto"/>
    <w:pitch w:val="variable"/>
    <w:sig w:usb0="8000002F" w:usb1="40000048" w:usb2="00000000" w:usb3="00000000" w:csb0="00000001" w:csb1="00000000"/>
    <w:embedRegular r:id="rId10" w:fontKey="{BBFAB3F3-9BD3-44A7-9B2A-E35C33747750}"/>
  </w:font>
  <w:font w:name="Book Antiqua">
    <w:panose1 w:val="02040602050305030304"/>
    <w:charset w:val="00"/>
    <w:family w:val="roman"/>
    <w:pitch w:val="variable"/>
    <w:sig w:usb0="00000287" w:usb1="00000000" w:usb2="00000000" w:usb3="00000000" w:csb0="0000009F" w:csb1="00000000"/>
    <w:embedRegular r:id="rId11" w:fontKey="{F2675559-A7AC-470C-A127-A5898C723162}"/>
  </w:font>
  <w:font w:name="TheSansMonoConNormal">
    <w:panose1 w:val="02000506040000020004"/>
    <w:charset w:val="00"/>
    <w:family w:val="modern"/>
    <w:notTrueType/>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embedRegular r:id="rId12" w:fontKey="{8B3B3837-783D-4CE7-A407-AC13FE19F4C7}"/>
  </w:font>
  <w:font w:name="HelveticaNeue MediumExt">
    <w:altName w:val="Arial"/>
    <w:charset w:val="00"/>
    <w:family w:val="swiss"/>
    <w:pitch w:val="variable"/>
    <w:sig w:usb0="00000003" w:usb1="00000000" w:usb2="00000000" w:usb3="00000000" w:csb0="00000001" w:csb1="00000000"/>
  </w:font>
  <w:font w:name="UtopiaItalic">
    <w:altName w:val="Courier New"/>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3" w:fontKey="{936EFB09-0584-497D-8976-AEA85F9F9894}"/>
  </w:font>
  <w:font w:name="Courier">
    <w:panose1 w:val="02070409020205020404"/>
    <w:charset w:val="00"/>
    <w:family w:val="auto"/>
    <w:notTrueType/>
    <w:pitch w:val="variable"/>
    <w:sig w:usb0="00000003" w:usb1="00000000" w:usb2="00000000" w:usb3="00000000" w:csb0="00000003" w:csb1="00000000"/>
  </w:font>
  <w:font w:name="ZapfDingbats">
    <w:altName w:val="Calibri"/>
    <w:charset w:val="00"/>
    <w:family w:val="decorative"/>
    <w:pitch w:val="variable"/>
    <w:sig w:usb0="00000003" w:usb1="00000000" w:usb2="00000000" w:usb3="00000000" w:csb0="00000001" w:csb1="00000000"/>
  </w:font>
  <w:font w:name="HelveticaNeue MediumCond">
    <w:altName w:val="Arial"/>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embedBold r:id="rId14" w:fontKey="{64BC32A5-6235-46EB-8E5C-DB9F64C5D451}"/>
  </w:font>
  <w:font w:name="Cambria Math">
    <w:panose1 w:val="02040503050406030204"/>
    <w:charset w:val="00"/>
    <w:family w:val="roman"/>
    <w:pitch w:val="variable"/>
    <w:sig w:usb0="E00006FF" w:usb1="420024FF" w:usb2="02000000" w:usb3="00000000" w:csb0="0000019F" w:csb1="00000000"/>
    <w:embedRegular r:id="rId15" w:fontKey="{4000A877-55B7-461E-A76A-CD6520CF0766}"/>
    <w:embedItalic r:id="rId16" w:fontKey="{1C4920C5-DE17-4E88-BF8B-28CE6ABDD1EA}"/>
    <w:embedBoldItalic r:id="rId17" w:fontKey="{5A1ACC05-B9C7-4E06-AAB2-85AFBC9FC514}"/>
  </w:font>
  <w:font w:name="Cambria">
    <w:panose1 w:val="02040503050406030204"/>
    <w:charset w:val="00"/>
    <w:family w:val="roman"/>
    <w:pitch w:val="variable"/>
    <w:sig w:usb0="E00006FF" w:usb1="420024FF" w:usb2="02000000" w:usb3="00000000" w:csb0="0000019F" w:csb1="00000000"/>
    <w:embedRegular r:id="rId18" w:fontKey="{BCF53404-E116-4F32-8F81-AACD4342D3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4C6CAF" w:rsidRDefault="004C6CAF">
    <w:pPr>
      <w:pStyle w:val="Pidipagina"/>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4C6CAF" w:rsidRDefault="004C6CAF" w:rsidP="00384E5F">
    <w:pPr>
      <w:pStyle w:val="Pidipagina"/>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327DFB" w14:textId="77777777" w:rsidR="0093060B" w:rsidRDefault="0093060B">
      <w:r>
        <w:separator/>
      </w:r>
    </w:p>
  </w:footnote>
  <w:footnote w:type="continuationSeparator" w:id="0">
    <w:p w14:paraId="1F0BBF92" w14:textId="77777777" w:rsidR="0093060B" w:rsidRDefault="0093060B">
      <w:r>
        <w:continuationSeparator/>
      </w:r>
    </w:p>
  </w:footnote>
  <w:footnote w:id="1">
    <w:p w14:paraId="3A2D4CD9" w14:textId="14AB5A13" w:rsidR="004C6CAF" w:rsidRPr="002C2E8E" w:rsidRDefault="004C6CAF" w:rsidP="003D4217">
      <w:pPr>
        <w:pStyle w:val="Testonotaapidipagina"/>
      </w:pPr>
      <w:r w:rsidRPr="002C2E8E">
        <w:rPr>
          <w:rStyle w:val="Rimandonotaapidipagina"/>
          <w:vertAlign w:val="baseline"/>
        </w:rPr>
        <w:footnoteRef/>
      </w:r>
      <w:r w:rsidRPr="002C2E8E">
        <w:t xml:space="preserve"> In this chapter we will discuss at length what we mean with error here.</w:t>
      </w:r>
    </w:p>
  </w:footnote>
  <w:footnote w:id="2">
    <w:p w14:paraId="4C06B5B6" w14:textId="1D010FF3" w:rsidR="004C6CAF" w:rsidRPr="00943692" w:rsidRDefault="004C6CAF">
      <w:pPr>
        <w:pStyle w:val="Testonotaapidipagina"/>
      </w:pPr>
      <w:r>
        <w:rPr>
          <w:rStyle w:val="Rimandonotaapidipagina"/>
        </w:rPr>
        <w:footnoteRef/>
      </w:r>
      <w:r>
        <w:t xml:space="preserve"> The norm of a vector is simply the square root of the sum of the square of the components.</w:t>
      </w:r>
    </w:p>
  </w:footnote>
  <w:footnote w:id="3">
    <w:p w14:paraId="0F213E9D" w14:textId="625C4C49" w:rsidR="004C6CAF" w:rsidRPr="00943692" w:rsidRDefault="004C6CAF">
      <w:pPr>
        <w:pStyle w:val="Testonotaapidipagina"/>
      </w:pPr>
      <w:r>
        <w:rPr>
          <w:rStyle w:val="Rimandonotaapidipagina"/>
        </w:rPr>
        <w:footnoteRef/>
      </w:r>
      <w:r>
        <w:t xml:space="preserve"> If we did not have this assumptions, one would have to calculate the gradient of the loss function instead of the simple derivative.</w:t>
      </w:r>
    </w:p>
  </w:footnote>
  <w:footnote w:id="4">
    <w:p w14:paraId="5C3734B4" w14:textId="31DBFB9A" w:rsidR="004C6CAF" w:rsidRPr="00605381" w:rsidRDefault="004C6CAF">
      <w:pPr>
        <w:pStyle w:val="Testonotaapidipagina"/>
      </w:pPr>
      <w:r>
        <w:rPr>
          <w:rStyle w:val="Rimandonotaapidipagina"/>
        </w:rPr>
        <w:footnoteRef/>
      </w:r>
      <w:r>
        <w:t xml:space="preserve"> More information on the dataset can be found here: </w:t>
      </w:r>
      <w:hyperlink r:id="rId1" w:history="1">
        <w:r w:rsidRPr="006F5F8F">
          <w:rPr>
            <w:rStyle w:val="Collegamentoipertestuale"/>
          </w:rPr>
          <w:t>http://yann.lecun.com/exdb/mnist/</w:t>
        </w:r>
      </w:hyperlink>
      <w:r>
        <w:t xml:space="preserve">. </w:t>
      </w:r>
    </w:p>
  </w:footnote>
  <w:footnote w:id="5">
    <w:p w14:paraId="23D59DD7" w14:textId="4A8C064B" w:rsidR="004C6CAF" w:rsidRPr="00943241" w:rsidRDefault="004C6CAF" w:rsidP="00C2311A">
      <w:pPr>
        <w:pStyle w:val="FooterText"/>
      </w:pPr>
      <w:r>
        <w:rPr>
          <w:rStyle w:val="Rimandonotaapidipagina"/>
        </w:rPr>
        <w:footnoteRef/>
      </w:r>
      <w:r>
        <w:t xml:space="preserve"> </w:t>
      </w:r>
      <w:r w:rsidRPr="00C2311A">
        <w:rPr>
          <w:rStyle w:val="TestonotaapidipaginaCarattere"/>
        </w:rPr>
        <w:t xml:space="preserve">You can find the entire code at the address </w:t>
      </w:r>
      <w:hyperlink r:id="rId2" w:history="1">
        <w:r w:rsidRPr="00C2311A">
          <w:rPr>
            <w:rStyle w:val="TestonotaapidipaginaCarattere"/>
          </w:rPr>
          <w:t>https://adl.toelt.ai</w:t>
        </w:r>
      </w:hyperlink>
      <w:r w:rsidRPr="00C2311A">
        <w:rPr>
          <w:rStyle w:val="TestonotaapidipaginaCarattere"/>
        </w:rPr>
        <w:t>.</w:t>
      </w:r>
      <w:r>
        <w:t xml:space="preserve"> </w:t>
      </w:r>
    </w:p>
  </w:footnote>
  <w:footnote w:id="6">
    <w:p w14:paraId="11F3830D" w14:textId="094F8C06" w:rsidR="004C6CAF" w:rsidRPr="00A40D18" w:rsidRDefault="004C6CAF">
      <w:pPr>
        <w:pStyle w:val="Testonotaapidipagina"/>
        <w:rPr>
          <w:lang w:val="en-US"/>
        </w:rPr>
      </w:pPr>
      <w:r>
        <w:rPr>
          <w:rStyle w:val="Rimandonotaapidipagina"/>
        </w:rPr>
        <w:footnoteRef/>
      </w:r>
      <w:r>
        <w:t xml:space="preserve"> </w:t>
      </w:r>
      <w:r w:rsidRPr="00A40D18">
        <w:rPr>
          <w:lang w:val="en-US"/>
        </w:rPr>
        <w:t xml:space="preserve">You can run those tests yourself going to Chapter 25 </w:t>
      </w:r>
      <w:r>
        <w:rPr>
          <w:lang w:val="en-US"/>
        </w:rPr>
        <w:t xml:space="preserve">at </w:t>
      </w:r>
      <w:hyperlink r:id="rId3" w:history="1">
        <w:r w:rsidRPr="000924E5">
          <w:rPr>
            <w:rStyle w:val="Collegamentoipertestuale"/>
            <w:lang w:val="en-US"/>
          </w:rPr>
          <w:t>https://adl.toelt.ai</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1FB46CB5" w:rsidR="004C6CAF" w:rsidRPr="009D1121" w:rsidRDefault="004C6CAF" w:rsidP="00F62E97">
    <w:pPr>
      <w:pStyle w:val="Intestazione"/>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25 - AUTOENCODERS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62B60D36" w:rsidR="004C6CAF" w:rsidRPr="00C528AF" w:rsidRDefault="004C6CAF" w:rsidP="00463BAE">
    <w:pPr>
      <w:pStyle w:val="Intestazione"/>
      <w:ind w:left="-450"/>
      <w:jc w:val="right"/>
      <w:rPr>
        <w:rFonts w:ascii="HelveticaNeue Condensed" w:hAnsi="HelveticaNeue Condensed"/>
        <w:sz w:val="20"/>
      </w:rPr>
    </w:pPr>
    <w:r w:rsidRPr="00C528AF">
      <w:rPr>
        <w:rFonts w:ascii="HelveticaNeue Condensed" w:hAnsi="HelveticaNeue Condensed"/>
        <w:sz w:val="20"/>
      </w:rPr>
      <w:t xml:space="preserve">CHAPTER </w:t>
    </w:r>
    <w:r>
      <w:rPr>
        <w:rFonts w:ascii="HelveticaNeue Condensed" w:hAnsi="HelveticaNeue Condensed"/>
        <w:sz w:val="20"/>
      </w:rPr>
      <w:t>25 - AUTOENCODERS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0A57F005" w:rsidR="004C6CAF" w:rsidRPr="000F5D51" w:rsidRDefault="004C6CAF" w:rsidP="000F5D51">
    <w:pPr>
      <w:pStyle w:val="Intestazione"/>
      <w:spacing w:after="1200"/>
      <w:rPr>
        <w:rFonts w:ascii="Arial" w:hAnsi="Arial"/>
        <w:b/>
        <w:sz w:val="36"/>
      </w:rPr>
    </w:pPr>
    <w:r w:rsidRPr="000F5D51">
      <w:rPr>
        <w:rFonts w:ascii="Arial" w:hAnsi="Arial"/>
        <w:b/>
        <w:sz w:val="36"/>
      </w:rPr>
      <w:t>C H A P T E R</w:t>
    </w:r>
    <w:r>
      <w:rPr>
        <w:rFonts w:ascii="Arial" w:hAnsi="Arial"/>
        <w:b/>
        <w:sz w:val="36"/>
      </w:rPr>
      <w:t xml:space="preserve">  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alt="A picture containing drawing&#10;&#10;&#10;&#10;&#10;&#10;&#10;&#10;&#10;&#10;Description automatically generated" style="width:86.95pt;height:79.15pt;visibility:visible;mso-wrap-style:square" o:bullet="t">
        <v:imagedata r:id="rId1" o:title="A picture containing drawing&#10;&#10;&#10;&#10;&#10;&#10;&#10;&#10;&#10;&#10;Description automatically generated"/>
      </v:shape>
    </w:pict>
  </w:numPicBullet>
  <w:abstractNum w:abstractNumId="0" w15:restartNumberingAfterBreak="0">
    <w:nsid w:val="FFFFFF7C"/>
    <w:multiLevelType w:val="singleLevel"/>
    <w:tmpl w:val="F3745C8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B92B1E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1B6A94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ADA161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B2039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97ADCF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BCAAA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B86280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8F0AB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BE8CB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Mappadocumento"/>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ela Sperti">
    <w15:presenceInfo w15:providerId="Windows Live" w15:userId="2c479a1eeea624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embedTrueTypeFonts/>
  <w:mirrorMargins/>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323E"/>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3AEB"/>
    <w:rsid w:val="000345ED"/>
    <w:rsid w:val="000345FB"/>
    <w:rsid w:val="00035BD6"/>
    <w:rsid w:val="00037550"/>
    <w:rsid w:val="000406D2"/>
    <w:rsid w:val="00041B40"/>
    <w:rsid w:val="00042176"/>
    <w:rsid w:val="000442E8"/>
    <w:rsid w:val="00045C61"/>
    <w:rsid w:val="000509A4"/>
    <w:rsid w:val="0005135B"/>
    <w:rsid w:val="0005193F"/>
    <w:rsid w:val="000615C8"/>
    <w:rsid w:val="00061D2C"/>
    <w:rsid w:val="00064306"/>
    <w:rsid w:val="000644A7"/>
    <w:rsid w:val="00064AA8"/>
    <w:rsid w:val="000810AA"/>
    <w:rsid w:val="00082533"/>
    <w:rsid w:val="00082B8F"/>
    <w:rsid w:val="000847CC"/>
    <w:rsid w:val="00086F89"/>
    <w:rsid w:val="00090E06"/>
    <w:rsid w:val="000911BB"/>
    <w:rsid w:val="000912A2"/>
    <w:rsid w:val="0009547A"/>
    <w:rsid w:val="00096521"/>
    <w:rsid w:val="000A0F0B"/>
    <w:rsid w:val="000A30D9"/>
    <w:rsid w:val="000A6731"/>
    <w:rsid w:val="000B0E13"/>
    <w:rsid w:val="000B1377"/>
    <w:rsid w:val="000B18A4"/>
    <w:rsid w:val="000B202B"/>
    <w:rsid w:val="000B50EE"/>
    <w:rsid w:val="000B5475"/>
    <w:rsid w:val="000C0458"/>
    <w:rsid w:val="000C0F5D"/>
    <w:rsid w:val="000C2DF9"/>
    <w:rsid w:val="000C3E09"/>
    <w:rsid w:val="000C59CA"/>
    <w:rsid w:val="000C6E91"/>
    <w:rsid w:val="000C7418"/>
    <w:rsid w:val="000D10CC"/>
    <w:rsid w:val="000D2696"/>
    <w:rsid w:val="000D3660"/>
    <w:rsid w:val="000D5E2C"/>
    <w:rsid w:val="000D620C"/>
    <w:rsid w:val="000E1D25"/>
    <w:rsid w:val="000E3A99"/>
    <w:rsid w:val="000F2A76"/>
    <w:rsid w:val="000F32AF"/>
    <w:rsid w:val="000F5D51"/>
    <w:rsid w:val="000F7CF1"/>
    <w:rsid w:val="00100B19"/>
    <w:rsid w:val="00101995"/>
    <w:rsid w:val="0010365F"/>
    <w:rsid w:val="00104E86"/>
    <w:rsid w:val="00106531"/>
    <w:rsid w:val="00110A08"/>
    <w:rsid w:val="00111A42"/>
    <w:rsid w:val="00111F38"/>
    <w:rsid w:val="00114845"/>
    <w:rsid w:val="001176CB"/>
    <w:rsid w:val="001208AB"/>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B91"/>
    <w:rsid w:val="00150DAA"/>
    <w:rsid w:val="001550D3"/>
    <w:rsid w:val="00157354"/>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2BE7"/>
    <w:rsid w:val="00184D83"/>
    <w:rsid w:val="00186BEC"/>
    <w:rsid w:val="00192211"/>
    <w:rsid w:val="00192A8B"/>
    <w:rsid w:val="00192F92"/>
    <w:rsid w:val="0019452D"/>
    <w:rsid w:val="00195810"/>
    <w:rsid w:val="00197726"/>
    <w:rsid w:val="0019783E"/>
    <w:rsid w:val="001A05D6"/>
    <w:rsid w:val="001A072C"/>
    <w:rsid w:val="001A2DD2"/>
    <w:rsid w:val="001A348E"/>
    <w:rsid w:val="001A57A5"/>
    <w:rsid w:val="001A57E0"/>
    <w:rsid w:val="001A6814"/>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6E2"/>
    <w:rsid w:val="001F4B5D"/>
    <w:rsid w:val="00202B5E"/>
    <w:rsid w:val="00203F38"/>
    <w:rsid w:val="0020588C"/>
    <w:rsid w:val="002058F5"/>
    <w:rsid w:val="002151B9"/>
    <w:rsid w:val="00216171"/>
    <w:rsid w:val="00216981"/>
    <w:rsid w:val="002213E2"/>
    <w:rsid w:val="00222109"/>
    <w:rsid w:val="002242CF"/>
    <w:rsid w:val="00225559"/>
    <w:rsid w:val="00226774"/>
    <w:rsid w:val="00226D92"/>
    <w:rsid w:val="0023066E"/>
    <w:rsid w:val="0023208D"/>
    <w:rsid w:val="0023262B"/>
    <w:rsid w:val="002342FD"/>
    <w:rsid w:val="00234D57"/>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A56"/>
    <w:rsid w:val="00264AC3"/>
    <w:rsid w:val="00270490"/>
    <w:rsid w:val="0027221C"/>
    <w:rsid w:val="00276249"/>
    <w:rsid w:val="002762F0"/>
    <w:rsid w:val="00281EE1"/>
    <w:rsid w:val="0028311F"/>
    <w:rsid w:val="00283215"/>
    <w:rsid w:val="00286880"/>
    <w:rsid w:val="00291480"/>
    <w:rsid w:val="00291EFF"/>
    <w:rsid w:val="00292BB8"/>
    <w:rsid w:val="00292F88"/>
    <w:rsid w:val="002945EA"/>
    <w:rsid w:val="002972EC"/>
    <w:rsid w:val="00297BF7"/>
    <w:rsid w:val="00297C33"/>
    <w:rsid w:val="00297E79"/>
    <w:rsid w:val="002A19CF"/>
    <w:rsid w:val="002A2369"/>
    <w:rsid w:val="002A2819"/>
    <w:rsid w:val="002A3080"/>
    <w:rsid w:val="002A3269"/>
    <w:rsid w:val="002A337D"/>
    <w:rsid w:val="002A45BE"/>
    <w:rsid w:val="002A6E3F"/>
    <w:rsid w:val="002A731E"/>
    <w:rsid w:val="002B30DB"/>
    <w:rsid w:val="002C1AA4"/>
    <w:rsid w:val="002C2B5B"/>
    <w:rsid w:val="002C2E8E"/>
    <w:rsid w:val="002C3EE6"/>
    <w:rsid w:val="002C4DC1"/>
    <w:rsid w:val="002C54C2"/>
    <w:rsid w:val="002C55CF"/>
    <w:rsid w:val="002C7055"/>
    <w:rsid w:val="002C70EB"/>
    <w:rsid w:val="002D03B5"/>
    <w:rsid w:val="002D1119"/>
    <w:rsid w:val="002E1606"/>
    <w:rsid w:val="002E1850"/>
    <w:rsid w:val="002E1AAB"/>
    <w:rsid w:val="002E3EC2"/>
    <w:rsid w:val="002E654F"/>
    <w:rsid w:val="002E66FE"/>
    <w:rsid w:val="002E753B"/>
    <w:rsid w:val="002F52EF"/>
    <w:rsid w:val="002F5EC7"/>
    <w:rsid w:val="002F699D"/>
    <w:rsid w:val="002F69D4"/>
    <w:rsid w:val="0030021E"/>
    <w:rsid w:val="003009E7"/>
    <w:rsid w:val="003038F1"/>
    <w:rsid w:val="00305D97"/>
    <w:rsid w:val="003112C8"/>
    <w:rsid w:val="00311EAE"/>
    <w:rsid w:val="00314AE6"/>
    <w:rsid w:val="00315E06"/>
    <w:rsid w:val="00320981"/>
    <w:rsid w:val="0032118E"/>
    <w:rsid w:val="0032195F"/>
    <w:rsid w:val="003219B2"/>
    <w:rsid w:val="0032358D"/>
    <w:rsid w:val="0032369B"/>
    <w:rsid w:val="00325A37"/>
    <w:rsid w:val="0033208D"/>
    <w:rsid w:val="00332FB0"/>
    <w:rsid w:val="00333269"/>
    <w:rsid w:val="00333954"/>
    <w:rsid w:val="0033425B"/>
    <w:rsid w:val="0033797F"/>
    <w:rsid w:val="00342FBD"/>
    <w:rsid w:val="0034443F"/>
    <w:rsid w:val="00346029"/>
    <w:rsid w:val="00356EC2"/>
    <w:rsid w:val="003573F0"/>
    <w:rsid w:val="003605C3"/>
    <w:rsid w:val="00361760"/>
    <w:rsid w:val="00362F56"/>
    <w:rsid w:val="00364665"/>
    <w:rsid w:val="003656A8"/>
    <w:rsid w:val="00365870"/>
    <w:rsid w:val="00373B8A"/>
    <w:rsid w:val="00376E76"/>
    <w:rsid w:val="003772CD"/>
    <w:rsid w:val="00377AC1"/>
    <w:rsid w:val="00384E5F"/>
    <w:rsid w:val="0038668A"/>
    <w:rsid w:val="00386CDD"/>
    <w:rsid w:val="00392B2A"/>
    <w:rsid w:val="00393B67"/>
    <w:rsid w:val="00395577"/>
    <w:rsid w:val="0039662C"/>
    <w:rsid w:val="00397CE8"/>
    <w:rsid w:val="003A49F4"/>
    <w:rsid w:val="003A66BA"/>
    <w:rsid w:val="003A7043"/>
    <w:rsid w:val="003A75D4"/>
    <w:rsid w:val="003A7DD3"/>
    <w:rsid w:val="003B1824"/>
    <w:rsid w:val="003B312E"/>
    <w:rsid w:val="003B44EB"/>
    <w:rsid w:val="003C0B77"/>
    <w:rsid w:val="003C29C7"/>
    <w:rsid w:val="003C5AA3"/>
    <w:rsid w:val="003C700B"/>
    <w:rsid w:val="003D187B"/>
    <w:rsid w:val="003D2445"/>
    <w:rsid w:val="003D3182"/>
    <w:rsid w:val="003D4217"/>
    <w:rsid w:val="003E08F9"/>
    <w:rsid w:val="003E1B62"/>
    <w:rsid w:val="003E371C"/>
    <w:rsid w:val="003E3DE3"/>
    <w:rsid w:val="003E4FE3"/>
    <w:rsid w:val="003E635C"/>
    <w:rsid w:val="003E7D81"/>
    <w:rsid w:val="003F147C"/>
    <w:rsid w:val="003F6F94"/>
    <w:rsid w:val="003F7948"/>
    <w:rsid w:val="00404202"/>
    <w:rsid w:val="00404F85"/>
    <w:rsid w:val="00406240"/>
    <w:rsid w:val="00406E5D"/>
    <w:rsid w:val="0041026F"/>
    <w:rsid w:val="00410582"/>
    <w:rsid w:val="00410D2C"/>
    <w:rsid w:val="00413271"/>
    <w:rsid w:val="00415CEC"/>
    <w:rsid w:val="004169B9"/>
    <w:rsid w:val="004211F2"/>
    <w:rsid w:val="00421C44"/>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930"/>
    <w:rsid w:val="00455F21"/>
    <w:rsid w:val="00457123"/>
    <w:rsid w:val="00460161"/>
    <w:rsid w:val="00460223"/>
    <w:rsid w:val="0046039E"/>
    <w:rsid w:val="00460974"/>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40D0"/>
    <w:rsid w:val="00496522"/>
    <w:rsid w:val="004A3D15"/>
    <w:rsid w:val="004A5621"/>
    <w:rsid w:val="004A6112"/>
    <w:rsid w:val="004A699E"/>
    <w:rsid w:val="004A7381"/>
    <w:rsid w:val="004A73A7"/>
    <w:rsid w:val="004A73DB"/>
    <w:rsid w:val="004B26FA"/>
    <w:rsid w:val="004B3C4D"/>
    <w:rsid w:val="004B4991"/>
    <w:rsid w:val="004B49C8"/>
    <w:rsid w:val="004B4A7B"/>
    <w:rsid w:val="004B5B88"/>
    <w:rsid w:val="004B64A1"/>
    <w:rsid w:val="004C095D"/>
    <w:rsid w:val="004C0C48"/>
    <w:rsid w:val="004C6CAF"/>
    <w:rsid w:val="004D1789"/>
    <w:rsid w:val="004D4E0A"/>
    <w:rsid w:val="004D63A6"/>
    <w:rsid w:val="004D6639"/>
    <w:rsid w:val="004E2D3F"/>
    <w:rsid w:val="004F2DBD"/>
    <w:rsid w:val="004F2EB5"/>
    <w:rsid w:val="004F3E98"/>
    <w:rsid w:val="004F662F"/>
    <w:rsid w:val="004F70F2"/>
    <w:rsid w:val="004F7C60"/>
    <w:rsid w:val="00500E7E"/>
    <w:rsid w:val="00501098"/>
    <w:rsid w:val="005014AC"/>
    <w:rsid w:val="0050239F"/>
    <w:rsid w:val="00502D87"/>
    <w:rsid w:val="00503225"/>
    <w:rsid w:val="00504C1F"/>
    <w:rsid w:val="00505501"/>
    <w:rsid w:val="00516AE7"/>
    <w:rsid w:val="00517ED2"/>
    <w:rsid w:val="00521A2D"/>
    <w:rsid w:val="00532C50"/>
    <w:rsid w:val="005341CA"/>
    <w:rsid w:val="005409CE"/>
    <w:rsid w:val="00544398"/>
    <w:rsid w:val="00544D61"/>
    <w:rsid w:val="00544E9B"/>
    <w:rsid w:val="00546287"/>
    <w:rsid w:val="00550937"/>
    <w:rsid w:val="00552476"/>
    <w:rsid w:val="00553A64"/>
    <w:rsid w:val="00555135"/>
    <w:rsid w:val="00556BD1"/>
    <w:rsid w:val="00566F48"/>
    <w:rsid w:val="00566F68"/>
    <w:rsid w:val="00570213"/>
    <w:rsid w:val="00570574"/>
    <w:rsid w:val="0057079B"/>
    <w:rsid w:val="005754F0"/>
    <w:rsid w:val="00575C9A"/>
    <w:rsid w:val="00577A7F"/>
    <w:rsid w:val="005832DF"/>
    <w:rsid w:val="005856B4"/>
    <w:rsid w:val="005862A4"/>
    <w:rsid w:val="005937AD"/>
    <w:rsid w:val="005953C5"/>
    <w:rsid w:val="005A055B"/>
    <w:rsid w:val="005B20ED"/>
    <w:rsid w:val="005B300D"/>
    <w:rsid w:val="005C2AD1"/>
    <w:rsid w:val="005C35C4"/>
    <w:rsid w:val="005C40BF"/>
    <w:rsid w:val="005D500D"/>
    <w:rsid w:val="005D5C62"/>
    <w:rsid w:val="005D5FAB"/>
    <w:rsid w:val="005D663B"/>
    <w:rsid w:val="005E22AF"/>
    <w:rsid w:val="005E3D28"/>
    <w:rsid w:val="005E4591"/>
    <w:rsid w:val="005F2464"/>
    <w:rsid w:val="005F2534"/>
    <w:rsid w:val="005F5464"/>
    <w:rsid w:val="005F5A70"/>
    <w:rsid w:val="005F7F62"/>
    <w:rsid w:val="00600037"/>
    <w:rsid w:val="00600990"/>
    <w:rsid w:val="00602133"/>
    <w:rsid w:val="00605381"/>
    <w:rsid w:val="00606A22"/>
    <w:rsid w:val="00606ED2"/>
    <w:rsid w:val="006110B2"/>
    <w:rsid w:val="00611638"/>
    <w:rsid w:val="00613E2D"/>
    <w:rsid w:val="00617E8D"/>
    <w:rsid w:val="00620030"/>
    <w:rsid w:val="00620892"/>
    <w:rsid w:val="00621672"/>
    <w:rsid w:val="00621BA3"/>
    <w:rsid w:val="00636410"/>
    <w:rsid w:val="006401CD"/>
    <w:rsid w:val="00640817"/>
    <w:rsid w:val="006435CF"/>
    <w:rsid w:val="006517E1"/>
    <w:rsid w:val="00653045"/>
    <w:rsid w:val="00655908"/>
    <w:rsid w:val="00657A60"/>
    <w:rsid w:val="00660010"/>
    <w:rsid w:val="0066017D"/>
    <w:rsid w:val="00660989"/>
    <w:rsid w:val="0066465D"/>
    <w:rsid w:val="00664671"/>
    <w:rsid w:val="0067172E"/>
    <w:rsid w:val="006725DB"/>
    <w:rsid w:val="00672BDB"/>
    <w:rsid w:val="00675C0E"/>
    <w:rsid w:val="00677123"/>
    <w:rsid w:val="00677C62"/>
    <w:rsid w:val="0068050F"/>
    <w:rsid w:val="00680CA1"/>
    <w:rsid w:val="00680CC9"/>
    <w:rsid w:val="006831CB"/>
    <w:rsid w:val="006837D3"/>
    <w:rsid w:val="00684A46"/>
    <w:rsid w:val="00686711"/>
    <w:rsid w:val="0069008B"/>
    <w:rsid w:val="00691813"/>
    <w:rsid w:val="006929E5"/>
    <w:rsid w:val="006940AA"/>
    <w:rsid w:val="006968ED"/>
    <w:rsid w:val="00697DF4"/>
    <w:rsid w:val="006A2E50"/>
    <w:rsid w:val="006A4B5F"/>
    <w:rsid w:val="006B2177"/>
    <w:rsid w:val="006B5972"/>
    <w:rsid w:val="006C1AE6"/>
    <w:rsid w:val="006C4383"/>
    <w:rsid w:val="006C4BF3"/>
    <w:rsid w:val="006C5B27"/>
    <w:rsid w:val="006C6578"/>
    <w:rsid w:val="006C7C1F"/>
    <w:rsid w:val="006C7C76"/>
    <w:rsid w:val="006D0BCD"/>
    <w:rsid w:val="006D16E6"/>
    <w:rsid w:val="006D360C"/>
    <w:rsid w:val="006D776F"/>
    <w:rsid w:val="006D7F10"/>
    <w:rsid w:val="006E0DCA"/>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26C8A"/>
    <w:rsid w:val="00733E5F"/>
    <w:rsid w:val="00737623"/>
    <w:rsid w:val="00741B4D"/>
    <w:rsid w:val="007422CC"/>
    <w:rsid w:val="00746246"/>
    <w:rsid w:val="007505F3"/>
    <w:rsid w:val="00750B64"/>
    <w:rsid w:val="00750BFB"/>
    <w:rsid w:val="00751A8C"/>
    <w:rsid w:val="00751D62"/>
    <w:rsid w:val="007525EA"/>
    <w:rsid w:val="007550CE"/>
    <w:rsid w:val="0075627A"/>
    <w:rsid w:val="0075694A"/>
    <w:rsid w:val="00756DF5"/>
    <w:rsid w:val="00761097"/>
    <w:rsid w:val="00762C22"/>
    <w:rsid w:val="00762EC3"/>
    <w:rsid w:val="00764202"/>
    <w:rsid w:val="00765265"/>
    <w:rsid w:val="007710CE"/>
    <w:rsid w:val="00771182"/>
    <w:rsid w:val="00773E24"/>
    <w:rsid w:val="00774F26"/>
    <w:rsid w:val="00775392"/>
    <w:rsid w:val="007757E7"/>
    <w:rsid w:val="0078024F"/>
    <w:rsid w:val="00780977"/>
    <w:rsid w:val="00781A98"/>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F61"/>
    <w:rsid w:val="007A0F7B"/>
    <w:rsid w:val="007A1D5F"/>
    <w:rsid w:val="007A2C01"/>
    <w:rsid w:val="007A45FC"/>
    <w:rsid w:val="007B1B33"/>
    <w:rsid w:val="007B5258"/>
    <w:rsid w:val="007B6661"/>
    <w:rsid w:val="007B718F"/>
    <w:rsid w:val="007B7760"/>
    <w:rsid w:val="007C0564"/>
    <w:rsid w:val="007C48CB"/>
    <w:rsid w:val="007C77C4"/>
    <w:rsid w:val="007C78A7"/>
    <w:rsid w:val="007D0BC3"/>
    <w:rsid w:val="007D0D6D"/>
    <w:rsid w:val="007D252A"/>
    <w:rsid w:val="007D2B10"/>
    <w:rsid w:val="007D3A5C"/>
    <w:rsid w:val="007E11AC"/>
    <w:rsid w:val="007E1E46"/>
    <w:rsid w:val="007E22B0"/>
    <w:rsid w:val="007E2359"/>
    <w:rsid w:val="007E5956"/>
    <w:rsid w:val="007E5F6F"/>
    <w:rsid w:val="007E7262"/>
    <w:rsid w:val="007F07EF"/>
    <w:rsid w:val="007F0C79"/>
    <w:rsid w:val="007F0CA0"/>
    <w:rsid w:val="007F3E5F"/>
    <w:rsid w:val="007F4805"/>
    <w:rsid w:val="007F5FAE"/>
    <w:rsid w:val="007F791A"/>
    <w:rsid w:val="0080064E"/>
    <w:rsid w:val="00803173"/>
    <w:rsid w:val="00805D4E"/>
    <w:rsid w:val="008074D7"/>
    <w:rsid w:val="0081128A"/>
    <w:rsid w:val="0081408F"/>
    <w:rsid w:val="00815D99"/>
    <w:rsid w:val="008203A5"/>
    <w:rsid w:val="00820F26"/>
    <w:rsid w:val="0082325F"/>
    <w:rsid w:val="00825B28"/>
    <w:rsid w:val="008268BF"/>
    <w:rsid w:val="00836373"/>
    <w:rsid w:val="008372FD"/>
    <w:rsid w:val="0083785D"/>
    <w:rsid w:val="00840CCF"/>
    <w:rsid w:val="008410FD"/>
    <w:rsid w:val="008424C4"/>
    <w:rsid w:val="008426DE"/>
    <w:rsid w:val="008435A4"/>
    <w:rsid w:val="0084476F"/>
    <w:rsid w:val="00846DC2"/>
    <w:rsid w:val="0085090A"/>
    <w:rsid w:val="008512CE"/>
    <w:rsid w:val="008518C6"/>
    <w:rsid w:val="00851DE0"/>
    <w:rsid w:val="00855359"/>
    <w:rsid w:val="00857164"/>
    <w:rsid w:val="00862A9F"/>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2EF2"/>
    <w:rsid w:val="008A5609"/>
    <w:rsid w:val="008A7258"/>
    <w:rsid w:val="008A78BA"/>
    <w:rsid w:val="008B2A5E"/>
    <w:rsid w:val="008B3AE6"/>
    <w:rsid w:val="008B6EE0"/>
    <w:rsid w:val="008B7006"/>
    <w:rsid w:val="008B7FE5"/>
    <w:rsid w:val="008C1563"/>
    <w:rsid w:val="008C3800"/>
    <w:rsid w:val="008C56E7"/>
    <w:rsid w:val="008D2F21"/>
    <w:rsid w:val="008D3FF6"/>
    <w:rsid w:val="008D4691"/>
    <w:rsid w:val="008D4EC2"/>
    <w:rsid w:val="008D52B1"/>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3933"/>
    <w:rsid w:val="0091457F"/>
    <w:rsid w:val="00915A43"/>
    <w:rsid w:val="00920825"/>
    <w:rsid w:val="00920874"/>
    <w:rsid w:val="00923EF4"/>
    <w:rsid w:val="00925E4F"/>
    <w:rsid w:val="0093035B"/>
    <w:rsid w:val="0093060B"/>
    <w:rsid w:val="00930EE0"/>
    <w:rsid w:val="00930FCA"/>
    <w:rsid w:val="00931925"/>
    <w:rsid w:val="0093218D"/>
    <w:rsid w:val="0093252D"/>
    <w:rsid w:val="00935FDF"/>
    <w:rsid w:val="00943241"/>
    <w:rsid w:val="00943692"/>
    <w:rsid w:val="009448E5"/>
    <w:rsid w:val="00945E1D"/>
    <w:rsid w:val="00951B4B"/>
    <w:rsid w:val="009537A3"/>
    <w:rsid w:val="009550D6"/>
    <w:rsid w:val="00955779"/>
    <w:rsid w:val="00960775"/>
    <w:rsid w:val="0096431A"/>
    <w:rsid w:val="00965CCB"/>
    <w:rsid w:val="009670D3"/>
    <w:rsid w:val="00970914"/>
    <w:rsid w:val="00971E99"/>
    <w:rsid w:val="009724A9"/>
    <w:rsid w:val="0097431C"/>
    <w:rsid w:val="009829F1"/>
    <w:rsid w:val="00982C29"/>
    <w:rsid w:val="00984691"/>
    <w:rsid w:val="00984912"/>
    <w:rsid w:val="00985B57"/>
    <w:rsid w:val="00985C7D"/>
    <w:rsid w:val="00986445"/>
    <w:rsid w:val="00986E76"/>
    <w:rsid w:val="00987672"/>
    <w:rsid w:val="00990DC3"/>
    <w:rsid w:val="00991674"/>
    <w:rsid w:val="009935D7"/>
    <w:rsid w:val="009940F2"/>
    <w:rsid w:val="00994841"/>
    <w:rsid w:val="009A0862"/>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E161B"/>
    <w:rsid w:val="009E55A6"/>
    <w:rsid w:val="009F25E7"/>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CEF"/>
    <w:rsid w:val="00A25560"/>
    <w:rsid w:val="00A2592C"/>
    <w:rsid w:val="00A261DE"/>
    <w:rsid w:val="00A26FA8"/>
    <w:rsid w:val="00A340F4"/>
    <w:rsid w:val="00A36420"/>
    <w:rsid w:val="00A40D18"/>
    <w:rsid w:val="00A43023"/>
    <w:rsid w:val="00A44D2A"/>
    <w:rsid w:val="00A46A39"/>
    <w:rsid w:val="00A5023D"/>
    <w:rsid w:val="00A511AB"/>
    <w:rsid w:val="00A5164C"/>
    <w:rsid w:val="00A51FD5"/>
    <w:rsid w:val="00A53A3B"/>
    <w:rsid w:val="00A54137"/>
    <w:rsid w:val="00A544F2"/>
    <w:rsid w:val="00A6330F"/>
    <w:rsid w:val="00A642AC"/>
    <w:rsid w:val="00A66DBA"/>
    <w:rsid w:val="00A6708A"/>
    <w:rsid w:val="00A7151D"/>
    <w:rsid w:val="00A7161C"/>
    <w:rsid w:val="00A724E1"/>
    <w:rsid w:val="00A725EC"/>
    <w:rsid w:val="00A739DF"/>
    <w:rsid w:val="00A778B4"/>
    <w:rsid w:val="00A82F6A"/>
    <w:rsid w:val="00A84890"/>
    <w:rsid w:val="00A86C97"/>
    <w:rsid w:val="00A921B5"/>
    <w:rsid w:val="00A9353D"/>
    <w:rsid w:val="00A9616B"/>
    <w:rsid w:val="00A97FAE"/>
    <w:rsid w:val="00AA2CCB"/>
    <w:rsid w:val="00AA3225"/>
    <w:rsid w:val="00AA59AC"/>
    <w:rsid w:val="00AA5FB8"/>
    <w:rsid w:val="00AA72CC"/>
    <w:rsid w:val="00AA7385"/>
    <w:rsid w:val="00AA7DD1"/>
    <w:rsid w:val="00AB10F4"/>
    <w:rsid w:val="00AB2D62"/>
    <w:rsid w:val="00AB2E5E"/>
    <w:rsid w:val="00AB3256"/>
    <w:rsid w:val="00AC069C"/>
    <w:rsid w:val="00AC1727"/>
    <w:rsid w:val="00AC2116"/>
    <w:rsid w:val="00AC292B"/>
    <w:rsid w:val="00AC427A"/>
    <w:rsid w:val="00AD1214"/>
    <w:rsid w:val="00AD1513"/>
    <w:rsid w:val="00AD3471"/>
    <w:rsid w:val="00AD3769"/>
    <w:rsid w:val="00AD3A0F"/>
    <w:rsid w:val="00AD48F0"/>
    <w:rsid w:val="00AE0FB5"/>
    <w:rsid w:val="00AE158C"/>
    <w:rsid w:val="00AE1D0F"/>
    <w:rsid w:val="00AE40D5"/>
    <w:rsid w:val="00AE5C19"/>
    <w:rsid w:val="00AE798A"/>
    <w:rsid w:val="00AF0E23"/>
    <w:rsid w:val="00AF6B31"/>
    <w:rsid w:val="00B01715"/>
    <w:rsid w:val="00B01A3D"/>
    <w:rsid w:val="00B01E6E"/>
    <w:rsid w:val="00B032B1"/>
    <w:rsid w:val="00B04967"/>
    <w:rsid w:val="00B06165"/>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344B6"/>
    <w:rsid w:val="00B37BA4"/>
    <w:rsid w:val="00B37FC0"/>
    <w:rsid w:val="00B52589"/>
    <w:rsid w:val="00B53327"/>
    <w:rsid w:val="00B578BA"/>
    <w:rsid w:val="00B61616"/>
    <w:rsid w:val="00B623DD"/>
    <w:rsid w:val="00B63657"/>
    <w:rsid w:val="00B63FFE"/>
    <w:rsid w:val="00B65059"/>
    <w:rsid w:val="00B657FB"/>
    <w:rsid w:val="00B66266"/>
    <w:rsid w:val="00B66E32"/>
    <w:rsid w:val="00B678F8"/>
    <w:rsid w:val="00B7149E"/>
    <w:rsid w:val="00B717B1"/>
    <w:rsid w:val="00B72310"/>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B0A51"/>
    <w:rsid w:val="00BB3359"/>
    <w:rsid w:val="00BB3373"/>
    <w:rsid w:val="00BB69D9"/>
    <w:rsid w:val="00BB6C29"/>
    <w:rsid w:val="00BC0F34"/>
    <w:rsid w:val="00BC1449"/>
    <w:rsid w:val="00BC2320"/>
    <w:rsid w:val="00BC40F7"/>
    <w:rsid w:val="00BC4331"/>
    <w:rsid w:val="00BC5060"/>
    <w:rsid w:val="00BC6C08"/>
    <w:rsid w:val="00BC6DE3"/>
    <w:rsid w:val="00BC7C87"/>
    <w:rsid w:val="00BC7D86"/>
    <w:rsid w:val="00BD26D6"/>
    <w:rsid w:val="00BD5585"/>
    <w:rsid w:val="00BD5C3C"/>
    <w:rsid w:val="00BD5DBB"/>
    <w:rsid w:val="00BE38DD"/>
    <w:rsid w:val="00BE7580"/>
    <w:rsid w:val="00BF1E23"/>
    <w:rsid w:val="00BF32F9"/>
    <w:rsid w:val="00BF3ED2"/>
    <w:rsid w:val="00BF4A28"/>
    <w:rsid w:val="00C01B2B"/>
    <w:rsid w:val="00C02CDA"/>
    <w:rsid w:val="00C02DC5"/>
    <w:rsid w:val="00C030DF"/>
    <w:rsid w:val="00C04309"/>
    <w:rsid w:val="00C10794"/>
    <w:rsid w:val="00C10C52"/>
    <w:rsid w:val="00C10FAD"/>
    <w:rsid w:val="00C1279F"/>
    <w:rsid w:val="00C151CE"/>
    <w:rsid w:val="00C1561C"/>
    <w:rsid w:val="00C16C62"/>
    <w:rsid w:val="00C16CBF"/>
    <w:rsid w:val="00C20438"/>
    <w:rsid w:val="00C2235D"/>
    <w:rsid w:val="00C22F51"/>
    <w:rsid w:val="00C2311A"/>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E88"/>
    <w:rsid w:val="00C5712D"/>
    <w:rsid w:val="00C62577"/>
    <w:rsid w:val="00C63D1F"/>
    <w:rsid w:val="00C67F65"/>
    <w:rsid w:val="00C71F4F"/>
    <w:rsid w:val="00C73297"/>
    <w:rsid w:val="00C7374E"/>
    <w:rsid w:val="00C76767"/>
    <w:rsid w:val="00C76794"/>
    <w:rsid w:val="00C7732B"/>
    <w:rsid w:val="00C81D7B"/>
    <w:rsid w:val="00C82008"/>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448C"/>
    <w:rsid w:val="00CE65B2"/>
    <w:rsid w:val="00CF2379"/>
    <w:rsid w:val="00CF2453"/>
    <w:rsid w:val="00CF51F0"/>
    <w:rsid w:val="00CF568D"/>
    <w:rsid w:val="00D00EF5"/>
    <w:rsid w:val="00D054FE"/>
    <w:rsid w:val="00D071E5"/>
    <w:rsid w:val="00D0750F"/>
    <w:rsid w:val="00D101AD"/>
    <w:rsid w:val="00D11F66"/>
    <w:rsid w:val="00D1212D"/>
    <w:rsid w:val="00D12D77"/>
    <w:rsid w:val="00D1427B"/>
    <w:rsid w:val="00D159F8"/>
    <w:rsid w:val="00D1669C"/>
    <w:rsid w:val="00D21FA0"/>
    <w:rsid w:val="00D232D2"/>
    <w:rsid w:val="00D2564E"/>
    <w:rsid w:val="00D265F1"/>
    <w:rsid w:val="00D37F25"/>
    <w:rsid w:val="00D46E41"/>
    <w:rsid w:val="00D46F3B"/>
    <w:rsid w:val="00D531AD"/>
    <w:rsid w:val="00D53EFA"/>
    <w:rsid w:val="00D57BAD"/>
    <w:rsid w:val="00D57E64"/>
    <w:rsid w:val="00D611BE"/>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0949"/>
    <w:rsid w:val="00DC1C55"/>
    <w:rsid w:val="00DC269F"/>
    <w:rsid w:val="00DC27A3"/>
    <w:rsid w:val="00DC3960"/>
    <w:rsid w:val="00DC66C2"/>
    <w:rsid w:val="00DC6B8A"/>
    <w:rsid w:val="00DC6BD0"/>
    <w:rsid w:val="00DD27D2"/>
    <w:rsid w:val="00DD38CD"/>
    <w:rsid w:val="00DD3EAE"/>
    <w:rsid w:val="00DD5715"/>
    <w:rsid w:val="00DD6BDC"/>
    <w:rsid w:val="00DE04C2"/>
    <w:rsid w:val="00DE0C5E"/>
    <w:rsid w:val="00DE1788"/>
    <w:rsid w:val="00DE46DC"/>
    <w:rsid w:val="00DE503F"/>
    <w:rsid w:val="00DF05C5"/>
    <w:rsid w:val="00DF10DD"/>
    <w:rsid w:val="00DF3AB3"/>
    <w:rsid w:val="00DF4B61"/>
    <w:rsid w:val="00DF5243"/>
    <w:rsid w:val="00DF5B63"/>
    <w:rsid w:val="00DF66CE"/>
    <w:rsid w:val="00E023C9"/>
    <w:rsid w:val="00E05351"/>
    <w:rsid w:val="00E12A94"/>
    <w:rsid w:val="00E146F4"/>
    <w:rsid w:val="00E17AE0"/>
    <w:rsid w:val="00E20C9E"/>
    <w:rsid w:val="00E2145B"/>
    <w:rsid w:val="00E223FA"/>
    <w:rsid w:val="00E2362C"/>
    <w:rsid w:val="00E249C4"/>
    <w:rsid w:val="00E25913"/>
    <w:rsid w:val="00E349C4"/>
    <w:rsid w:val="00E3592E"/>
    <w:rsid w:val="00E423F5"/>
    <w:rsid w:val="00E42641"/>
    <w:rsid w:val="00E434D9"/>
    <w:rsid w:val="00E4435F"/>
    <w:rsid w:val="00E45CCC"/>
    <w:rsid w:val="00E46412"/>
    <w:rsid w:val="00E4687E"/>
    <w:rsid w:val="00E468FC"/>
    <w:rsid w:val="00E50540"/>
    <w:rsid w:val="00E5119A"/>
    <w:rsid w:val="00E54184"/>
    <w:rsid w:val="00E55003"/>
    <w:rsid w:val="00E5690A"/>
    <w:rsid w:val="00E6019A"/>
    <w:rsid w:val="00E631FD"/>
    <w:rsid w:val="00E64591"/>
    <w:rsid w:val="00E70B2F"/>
    <w:rsid w:val="00E72C09"/>
    <w:rsid w:val="00E73B7A"/>
    <w:rsid w:val="00E759A8"/>
    <w:rsid w:val="00E75E99"/>
    <w:rsid w:val="00E7633E"/>
    <w:rsid w:val="00E77615"/>
    <w:rsid w:val="00E8137B"/>
    <w:rsid w:val="00E8370C"/>
    <w:rsid w:val="00E837AD"/>
    <w:rsid w:val="00E8444B"/>
    <w:rsid w:val="00E86FAF"/>
    <w:rsid w:val="00E90C32"/>
    <w:rsid w:val="00E918EF"/>
    <w:rsid w:val="00E95D36"/>
    <w:rsid w:val="00E95F6E"/>
    <w:rsid w:val="00E97191"/>
    <w:rsid w:val="00E97353"/>
    <w:rsid w:val="00E979F1"/>
    <w:rsid w:val="00EA0211"/>
    <w:rsid w:val="00EA077F"/>
    <w:rsid w:val="00EA1F3F"/>
    <w:rsid w:val="00EA640B"/>
    <w:rsid w:val="00EA6608"/>
    <w:rsid w:val="00EA773B"/>
    <w:rsid w:val="00EB564F"/>
    <w:rsid w:val="00EB7DA1"/>
    <w:rsid w:val="00EC2A38"/>
    <w:rsid w:val="00EC4C81"/>
    <w:rsid w:val="00ED0529"/>
    <w:rsid w:val="00ED7B4E"/>
    <w:rsid w:val="00EE03CA"/>
    <w:rsid w:val="00EE14B3"/>
    <w:rsid w:val="00EE2A9F"/>
    <w:rsid w:val="00EE35FC"/>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47F5"/>
    <w:rsid w:val="00F250FC"/>
    <w:rsid w:val="00F26624"/>
    <w:rsid w:val="00F324C8"/>
    <w:rsid w:val="00F33689"/>
    <w:rsid w:val="00F42CD5"/>
    <w:rsid w:val="00F458E0"/>
    <w:rsid w:val="00F45D59"/>
    <w:rsid w:val="00F46BAE"/>
    <w:rsid w:val="00F5058F"/>
    <w:rsid w:val="00F53945"/>
    <w:rsid w:val="00F568F9"/>
    <w:rsid w:val="00F56FF5"/>
    <w:rsid w:val="00F579A4"/>
    <w:rsid w:val="00F608FA"/>
    <w:rsid w:val="00F6262C"/>
    <w:rsid w:val="00F62E97"/>
    <w:rsid w:val="00F70DCC"/>
    <w:rsid w:val="00F74CA7"/>
    <w:rsid w:val="00F86D69"/>
    <w:rsid w:val="00F86EC4"/>
    <w:rsid w:val="00F91973"/>
    <w:rsid w:val="00F9344C"/>
    <w:rsid w:val="00F93774"/>
    <w:rsid w:val="00F96EE3"/>
    <w:rsid w:val="00FA02AF"/>
    <w:rsid w:val="00FA18E5"/>
    <w:rsid w:val="00FA5FAA"/>
    <w:rsid w:val="00FB3145"/>
    <w:rsid w:val="00FB3450"/>
    <w:rsid w:val="00FB3DD7"/>
    <w:rsid w:val="00FC5245"/>
    <w:rsid w:val="00FC648F"/>
    <w:rsid w:val="00FC69EC"/>
    <w:rsid w:val="00FD343E"/>
    <w:rsid w:val="00FD4BD9"/>
    <w:rsid w:val="00FD5693"/>
    <w:rsid w:val="00FD638A"/>
    <w:rsid w:val="00FE311C"/>
    <w:rsid w:val="00FE62D7"/>
    <w:rsid w:val="00FE6E99"/>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95F6E"/>
    <w:pPr>
      <w:spacing w:after="200" w:line="276" w:lineRule="auto"/>
    </w:pPr>
    <w:rPr>
      <w:rFonts w:ascii="Calibri" w:eastAsia="Calibri" w:hAnsi="Calibri"/>
      <w:sz w:val="22"/>
      <w:szCs w:val="22"/>
    </w:rPr>
  </w:style>
  <w:style w:type="paragraph" w:styleId="Titolo1">
    <w:name w:val="heading 1"/>
    <w:basedOn w:val="Normale"/>
    <w:next w:val="Normale"/>
    <w:link w:val="Titolo1Carattere"/>
    <w:qFormat/>
    <w:rsid w:val="00764202"/>
    <w:pPr>
      <w:keepNext/>
      <w:spacing w:before="360" w:after="340"/>
      <w:contextualSpacing/>
      <w:outlineLvl w:val="0"/>
    </w:pPr>
    <w:rPr>
      <w:rFonts w:ascii="HelveticaNeue Condensed" w:hAnsi="HelveticaNeue Condensed"/>
      <w:b/>
      <w:sz w:val="40"/>
      <w:szCs w:val="36"/>
    </w:rPr>
  </w:style>
  <w:style w:type="paragraph" w:styleId="Titolo2">
    <w:name w:val="heading 2"/>
    <w:basedOn w:val="Normale"/>
    <w:next w:val="Normale"/>
    <w:link w:val="Titolo2Carattere"/>
    <w:qFormat/>
    <w:rsid w:val="00764202"/>
    <w:pPr>
      <w:keepNext/>
      <w:spacing w:before="360" w:after="340"/>
      <w:contextualSpacing/>
      <w:outlineLvl w:val="1"/>
    </w:pPr>
    <w:rPr>
      <w:rFonts w:ascii="HelveticaNeue Condensed" w:hAnsi="HelveticaNeue Condensed"/>
      <w:b/>
      <w:sz w:val="36"/>
      <w:szCs w:val="28"/>
    </w:rPr>
  </w:style>
  <w:style w:type="paragraph" w:styleId="Titolo3">
    <w:name w:val="heading 3"/>
    <w:basedOn w:val="Normale"/>
    <w:next w:val="Normale"/>
    <w:link w:val="Titolo3Carattere"/>
    <w:autoRedefine/>
    <w:qFormat/>
    <w:rsid w:val="00365870"/>
    <w:pPr>
      <w:keepNext/>
      <w:spacing w:before="360"/>
      <w:contextualSpacing/>
      <w:outlineLvl w:val="2"/>
    </w:pPr>
    <w:rPr>
      <w:rFonts w:ascii="HelveticaNeue Condensed" w:hAnsi="HelveticaNeue Condensed"/>
      <w:b/>
      <w:sz w:val="32"/>
      <w:szCs w:val="28"/>
    </w:rPr>
  </w:style>
  <w:style w:type="paragraph" w:styleId="Titolo4">
    <w:name w:val="heading 4"/>
    <w:basedOn w:val="Normale"/>
    <w:next w:val="Normale"/>
    <w:link w:val="Titolo4Carattere"/>
    <w:qFormat/>
    <w:rsid w:val="00DD6BDC"/>
    <w:pPr>
      <w:keepNext/>
      <w:spacing w:before="360"/>
      <w:contextualSpacing/>
      <w:outlineLvl w:val="3"/>
    </w:pPr>
    <w:rPr>
      <w:rFonts w:ascii="HelveticaNeue Condensed" w:hAnsi="HelveticaNeue Condensed"/>
      <w:b/>
      <w:spacing w:val="-6"/>
      <w:sz w:val="28"/>
      <w:szCs w:val="24"/>
    </w:rPr>
  </w:style>
  <w:style w:type="paragraph" w:styleId="Titolo5">
    <w:name w:val="heading 5"/>
    <w:basedOn w:val="Normale"/>
    <w:next w:val="Normale"/>
    <w:link w:val="Titolo5Carattere"/>
    <w:qFormat/>
    <w:rsid w:val="00764202"/>
    <w:pPr>
      <w:spacing w:before="240" w:after="60"/>
      <w:outlineLvl w:val="4"/>
    </w:pPr>
    <w:rPr>
      <w:rFonts w:ascii="HelvetivaNeue Condensed" w:hAnsi="HelvetivaNeue Condensed"/>
      <w:b/>
    </w:rPr>
  </w:style>
  <w:style w:type="paragraph" w:styleId="Titolo6">
    <w:name w:val="heading 6"/>
    <w:basedOn w:val="Normale"/>
    <w:next w:val="Normale"/>
    <w:link w:val="Titolo6Carattere"/>
    <w:qFormat/>
    <w:locked/>
    <w:rsid w:val="00764202"/>
    <w:pPr>
      <w:spacing w:before="240" w:after="60"/>
      <w:outlineLvl w:val="5"/>
    </w:pPr>
    <w:rPr>
      <w:rFonts w:ascii="HelvetivaNeue Condensed" w:eastAsia="PMingLiU" w:hAnsi="HelvetivaNeue Condensed"/>
      <w:b/>
      <w:bCs/>
      <w:sz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rsid w:val="00764202"/>
    <w:rPr>
      <w:rFonts w:ascii="HelveticaNeue Condensed" w:eastAsia="Calibri" w:hAnsi="HelveticaNeue Condensed"/>
      <w:b/>
      <w:sz w:val="40"/>
      <w:szCs w:val="36"/>
    </w:rPr>
  </w:style>
  <w:style w:type="character" w:customStyle="1" w:styleId="Titolo2Carattere">
    <w:name w:val="Titolo 2 Carattere"/>
    <w:link w:val="Titolo2"/>
    <w:rsid w:val="00764202"/>
    <w:rPr>
      <w:rFonts w:ascii="HelveticaNeue Condensed" w:eastAsia="Calibri" w:hAnsi="HelveticaNeue Condensed"/>
      <w:b/>
      <w:sz w:val="36"/>
      <w:szCs w:val="28"/>
    </w:rPr>
  </w:style>
  <w:style w:type="character" w:customStyle="1" w:styleId="Titolo3Carattere">
    <w:name w:val="Titolo 3 Carattere"/>
    <w:link w:val="Titolo3"/>
    <w:rsid w:val="00365870"/>
    <w:rPr>
      <w:rFonts w:ascii="HelveticaNeue Condensed" w:eastAsia="Calibri" w:hAnsi="HelveticaNeue Condensed"/>
      <w:b/>
      <w:sz w:val="32"/>
      <w:szCs w:val="28"/>
    </w:rPr>
  </w:style>
  <w:style w:type="character" w:customStyle="1" w:styleId="Titolo4Carattere">
    <w:name w:val="Titolo 4 Carattere"/>
    <w:link w:val="Titolo4"/>
    <w:rsid w:val="00DD6BDC"/>
    <w:rPr>
      <w:rFonts w:ascii="HelveticaNeue Condensed" w:eastAsia="Calibri" w:hAnsi="HelveticaNeue Condensed"/>
      <w:b/>
      <w:spacing w:val="-6"/>
      <w:sz w:val="28"/>
      <w:szCs w:val="24"/>
    </w:rPr>
  </w:style>
  <w:style w:type="character" w:customStyle="1" w:styleId="Titolo5Carattere">
    <w:name w:val="Titolo 5 Carattere"/>
    <w:link w:val="Titolo5"/>
    <w:rsid w:val="00764202"/>
    <w:rPr>
      <w:rFonts w:ascii="HelvetivaNeue Condensed" w:hAnsi="HelvetivaNeue Condensed"/>
      <w:b/>
      <w:sz w:val="24"/>
    </w:rPr>
  </w:style>
  <w:style w:type="character" w:customStyle="1" w:styleId="Titolo6Carattere">
    <w:name w:val="Titolo 6 Carattere"/>
    <w:link w:val="Titolo6"/>
    <w:rsid w:val="00764202"/>
    <w:rPr>
      <w:rFonts w:ascii="HelvetivaNeue Condensed" w:eastAsia="PMingLiU" w:hAnsi="HelvetivaNeue Condensed"/>
      <w:b/>
      <w:bCs/>
      <w:szCs w:val="22"/>
    </w:rPr>
  </w:style>
  <w:style w:type="paragraph" w:styleId="Corpotesto">
    <w:name w:val="Body Text"/>
    <w:link w:val="CorpotestoCarattere"/>
    <w:rsid w:val="00764202"/>
    <w:pPr>
      <w:suppressAutoHyphens/>
      <w:spacing w:line="320" w:lineRule="exact"/>
      <w:ind w:firstLine="357"/>
      <w:jc w:val="both"/>
    </w:pPr>
    <w:rPr>
      <w:rFonts w:ascii="Utopia" w:hAnsi="Utopia"/>
      <w:sz w:val="22"/>
    </w:rPr>
  </w:style>
  <w:style w:type="character" w:customStyle="1" w:styleId="CorpotestoCarattere">
    <w:name w:val="Corpo testo Carattere"/>
    <w:link w:val="Corpotesto"/>
    <w:rsid w:val="00764202"/>
    <w:rPr>
      <w:rFonts w:ascii="Utopia" w:hAnsi="Utopia"/>
      <w:sz w:val="22"/>
    </w:rPr>
  </w:style>
  <w:style w:type="paragraph" w:customStyle="1" w:styleId="Bullet">
    <w:name w:val="Bullet"/>
    <w:basedOn w:val="Normale"/>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e"/>
    <w:autoRedefine/>
    <w:qFormat/>
    <w:rsid w:val="00764202"/>
    <w:pPr>
      <w:keepNext/>
      <w:spacing w:after="1200"/>
    </w:pPr>
    <w:rPr>
      <w:rFonts w:ascii="Arial" w:hAnsi="Arial"/>
      <w:b/>
      <w:caps/>
      <w:sz w:val="36"/>
      <w:szCs w:val="28"/>
    </w:rPr>
  </w:style>
  <w:style w:type="paragraph" w:customStyle="1" w:styleId="ChapterTitle">
    <w:name w:val="Chapter Title"/>
    <w:next w:val="Normale"/>
    <w:rsid w:val="00764202"/>
    <w:pPr>
      <w:spacing w:before="240" w:after="720"/>
    </w:pPr>
    <w:rPr>
      <w:rFonts w:ascii="Arial Narrow" w:hAnsi="Arial Narrow"/>
      <w:b/>
      <w:sz w:val="80"/>
      <w:szCs w:val="48"/>
    </w:rPr>
  </w:style>
  <w:style w:type="paragraph" w:customStyle="1" w:styleId="FigureCaption">
    <w:name w:val="Figure Caption"/>
    <w:next w:val="Normale"/>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e"/>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e"/>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ice1">
    <w:name w:val="index 1"/>
    <w:basedOn w:val="Normale"/>
    <w:next w:val="Normale"/>
    <w:semiHidden/>
    <w:rsid w:val="00764202"/>
    <w:pPr>
      <w:ind w:left="720" w:hanging="720"/>
    </w:pPr>
  </w:style>
  <w:style w:type="paragraph" w:styleId="Indice2">
    <w:name w:val="index 2"/>
    <w:basedOn w:val="Normale"/>
    <w:next w:val="Normale"/>
    <w:semiHidden/>
    <w:rsid w:val="00764202"/>
    <w:pPr>
      <w:ind w:left="720" w:hanging="432"/>
    </w:pPr>
  </w:style>
  <w:style w:type="paragraph" w:styleId="Indice3">
    <w:name w:val="index 3"/>
    <w:basedOn w:val="Normale"/>
    <w:next w:val="Normale"/>
    <w:semiHidden/>
    <w:rsid w:val="00764202"/>
    <w:pPr>
      <w:ind w:left="720" w:hanging="144"/>
    </w:pPr>
  </w:style>
  <w:style w:type="paragraph" w:customStyle="1" w:styleId="PartText">
    <w:name w:val="Part Text"/>
    <w:basedOn w:val="Normale"/>
    <w:next w:val="Normale"/>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e"/>
    <w:autoRedefine/>
    <w:qFormat/>
    <w:rsid w:val="00764202"/>
    <w:pPr>
      <w:spacing w:before="0"/>
    </w:pPr>
  </w:style>
  <w:style w:type="paragraph" w:styleId="Citazione">
    <w:name w:val="Quote"/>
    <w:basedOn w:val="Normale"/>
    <w:next w:val="Corpotesto"/>
    <w:link w:val="CitazioneCarattere"/>
    <w:qFormat/>
    <w:rsid w:val="0027221C"/>
    <w:pPr>
      <w:tabs>
        <w:tab w:val="left" w:pos="346"/>
      </w:tabs>
      <w:spacing w:before="360" w:after="240"/>
      <w:ind w:left="431" w:right="431"/>
      <w:contextualSpacing/>
      <w:jc w:val="both"/>
    </w:pPr>
    <w:rPr>
      <w:rFonts w:ascii="Arial" w:hAnsi="Arial"/>
      <w:i/>
      <w:iCs/>
      <w:sz w:val="20"/>
    </w:rPr>
  </w:style>
  <w:style w:type="character" w:customStyle="1" w:styleId="CitazioneCarattere">
    <w:name w:val="Citazione Carattere"/>
    <w:link w:val="Citazione"/>
    <w:rsid w:val="0027221C"/>
    <w:rPr>
      <w:rFonts w:ascii="Arial" w:eastAsia="Calibri" w:hAnsi="Arial"/>
      <w:i/>
      <w:iCs/>
      <w:szCs w:val="22"/>
    </w:rPr>
  </w:style>
  <w:style w:type="paragraph" w:customStyle="1" w:styleId="Results">
    <w:name w:val="Results"/>
    <w:basedOn w:val="Normale"/>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e"/>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e"/>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e"/>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e"/>
    <w:qFormat/>
    <w:rsid w:val="00764202"/>
    <w:pPr>
      <w:spacing w:after="120"/>
    </w:pPr>
  </w:style>
  <w:style w:type="paragraph" w:customStyle="1" w:styleId="TableHead">
    <w:name w:val="Table Head"/>
    <w:next w:val="Normale"/>
    <w:rsid w:val="0027221C"/>
    <w:pPr>
      <w:keepNext/>
      <w:spacing w:before="60" w:after="60"/>
    </w:pPr>
    <w:rPr>
      <w:rFonts w:ascii="HelvetivaNeue Condensed" w:hAnsi="HelvetivaNeue Condensed"/>
      <w:b/>
    </w:rPr>
  </w:style>
  <w:style w:type="paragraph" w:customStyle="1" w:styleId="TableFootnote">
    <w:name w:val="Table Footnote"/>
    <w:basedOn w:val="Normale"/>
    <w:next w:val="Normale"/>
    <w:rsid w:val="00764202"/>
    <w:pPr>
      <w:spacing w:before="60" w:after="240"/>
      <w:contextualSpacing/>
    </w:pPr>
    <w:rPr>
      <w:rFonts w:ascii="Utopia" w:hAnsi="Utopia"/>
      <w:i/>
    </w:rPr>
  </w:style>
  <w:style w:type="table" w:styleId="Grigliatabella">
    <w:name w:val="Table Grid"/>
    <w:basedOn w:val="Tabellanormale"/>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e"/>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Citazione"/>
    <w:next w:val="Normale"/>
    <w:qFormat/>
    <w:rsid w:val="00764202"/>
    <w:pPr>
      <w:spacing w:before="0"/>
      <w:ind w:left="0" w:right="0"/>
      <w:jc w:val="right"/>
    </w:pPr>
    <w:rPr>
      <w:i w:val="0"/>
    </w:rPr>
  </w:style>
  <w:style w:type="paragraph" w:customStyle="1" w:styleId="ExerciseHead">
    <w:name w:val="Exercise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e"/>
    <w:semiHidden/>
    <w:locked/>
    <w:rsid w:val="00764202"/>
    <w:pPr>
      <w:spacing w:before="600" w:after="240"/>
    </w:pPr>
    <w:rPr>
      <w:rFonts w:ascii="HelveticaNeue MediumExt" w:hAnsi="HelveticaNeue MediumExt"/>
      <w:sz w:val="80"/>
    </w:rPr>
  </w:style>
  <w:style w:type="paragraph" w:customStyle="1" w:styleId="FMSubtitle">
    <w:name w:val="FM Subtitle"/>
    <w:basedOn w:val="Normale"/>
    <w:rsid w:val="00764202"/>
    <w:pPr>
      <w:jc w:val="center"/>
      <w:outlineLvl w:val="0"/>
    </w:pPr>
    <w:rPr>
      <w:rFonts w:ascii="Arial Narrow" w:hAnsi="Arial Narrow"/>
      <w:b/>
      <w:color w:val="808080"/>
      <w:sz w:val="56"/>
    </w:rPr>
  </w:style>
  <w:style w:type="paragraph" w:customStyle="1" w:styleId="FMAuthor">
    <w:name w:val="FM Author"/>
    <w:basedOn w:val="Normale"/>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e"/>
    <w:rsid w:val="00764202"/>
    <w:pPr>
      <w:contextualSpacing/>
    </w:pPr>
    <w:rPr>
      <w:rFonts w:ascii="Utopia" w:hAnsi="Utopia"/>
    </w:rPr>
  </w:style>
  <w:style w:type="paragraph" w:customStyle="1" w:styleId="FMDedication">
    <w:name w:val="FM Dedication"/>
    <w:basedOn w:val="Normale"/>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e"/>
    <w:rsid w:val="00764202"/>
    <w:rPr>
      <w:rFonts w:ascii="Utopia" w:hAnsi="Utopia"/>
      <w:sz w:val="20"/>
    </w:rPr>
  </w:style>
  <w:style w:type="paragraph" w:styleId="Mappadocumento">
    <w:name w:val="Document Map"/>
    <w:basedOn w:val="Normale"/>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e"/>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e"/>
    <w:locked/>
    <w:rsid w:val="0027221C"/>
    <w:pPr>
      <w:suppressAutoHyphens/>
      <w:spacing w:after="0" w:line="240" w:lineRule="auto"/>
      <w:ind w:firstLine="720"/>
    </w:pPr>
    <w:rPr>
      <w:rFonts w:ascii="Arial" w:hAnsi="Arial"/>
      <w:sz w:val="20"/>
    </w:rPr>
  </w:style>
  <w:style w:type="character" w:styleId="Collegamentoipertestuale">
    <w:name w:val="Hyperlink"/>
    <w:semiHidden/>
    <w:locked/>
    <w:rsid w:val="00764202"/>
    <w:rPr>
      <w:color w:val="0000FF"/>
      <w:u w:val="single"/>
    </w:rPr>
  </w:style>
  <w:style w:type="paragraph" w:styleId="Pidipagina">
    <w:name w:val="footer"/>
    <w:basedOn w:val="Normale"/>
    <w:link w:val="PidipaginaCarattere"/>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e"/>
    <w:next w:val="Normale"/>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Corpotesto"/>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Corpotesto"/>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ellanormale"/>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Numeropagina">
    <w:name w:val="page number"/>
    <w:basedOn w:val="Carpredefinitoparagrafo"/>
    <w:rsid w:val="00764202"/>
  </w:style>
  <w:style w:type="paragraph" w:customStyle="1" w:styleId="SideBarSubhead">
    <w:name w:val="Side Bar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e"/>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e"/>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e"/>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e"/>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e"/>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e"/>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e"/>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e"/>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e"/>
    <w:next w:val="Normale"/>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e"/>
    <w:next w:val="Normale"/>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e"/>
    <w:next w:val="Corpotesto"/>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ellanormale"/>
    <w:rsid w:val="00764202"/>
    <w:pPr>
      <w:spacing w:before="120" w:after="120"/>
    </w:pPr>
    <w:rPr>
      <w:rFonts w:ascii="Utopia" w:hAnsi="Utopia"/>
      <w:sz w:val="18"/>
    </w:rPr>
    <w:tblPr>
      <w:tblCellMar>
        <w:left w:w="0" w:type="dxa"/>
        <w:right w:w="0" w:type="dxa"/>
      </w:tblCellMar>
    </w:tblPr>
  </w:style>
  <w:style w:type="table" w:styleId="Elencotabella3">
    <w:name w:val="Table List 3"/>
    <w:basedOn w:val="Tabellanormale"/>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Primorientrocorpodeltesto2">
    <w:name w:val="Body Text First Indent 2"/>
    <w:basedOn w:val="Normale"/>
    <w:link w:val="Primorientrocorpodeltesto2Carattere"/>
    <w:semiHidden/>
    <w:locked/>
    <w:rsid w:val="00E95F6E"/>
    <w:pPr>
      <w:ind w:left="360" w:firstLine="210"/>
    </w:pPr>
  </w:style>
  <w:style w:type="character" w:customStyle="1" w:styleId="Primorientrocorpodeltesto2Carattere">
    <w:name w:val="Primo rientro corpo del testo 2 Carattere"/>
    <w:basedOn w:val="Carpredefinitoparagrafo"/>
    <w:link w:val="Primorientrocorpodeltesto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PidipaginaCarattere">
    <w:name w:val="Piè di pagina Carattere"/>
    <w:link w:val="Pidipagina"/>
    <w:rsid w:val="0027221C"/>
    <w:rPr>
      <w:rFonts w:ascii="Utopia" w:eastAsia="Calibri" w:hAnsi="Utopia"/>
      <w:szCs w:val="22"/>
    </w:rPr>
  </w:style>
  <w:style w:type="paragraph" w:styleId="Intestazione">
    <w:name w:val="header"/>
    <w:basedOn w:val="Normale"/>
    <w:link w:val="IntestazioneCarattere"/>
    <w:locked/>
    <w:rsid w:val="00764202"/>
    <w:pPr>
      <w:tabs>
        <w:tab w:val="center" w:pos="4680"/>
        <w:tab w:val="right" w:pos="9360"/>
      </w:tabs>
    </w:pPr>
  </w:style>
  <w:style w:type="character" w:customStyle="1" w:styleId="IntestazioneCarattere">
    <w:name w:val="Intestazione Carattere"/>
    <w:link w:val="Intestazione"/>
    <w:rsid w:val="00764202"/>
    <w:rPr>
      <w:sz w:val="24"/>
    </w:rPr>
  </w:style>
  <w:style w:type="character" w:styleId="Rimandocommento">
    <w:name w:val="annotation reference"/>
    <w:semiHidden/>
    <w:locked/>
    <w:rsid w:val="00764202"/>
    <w:rPr>
      <w:sz w:val="16"/>
      <w:szCs w:val="16"/>
    </w:rPr>
  </w:style>
  <w:style w:type="paragraph" w:styleId="Testocommento">
    <w:name w:val="annotation text"/>
    <w:basedOn w:val="Normale"/>
    <w:link w:val="TestocommentoCarattere"/>
    <w:semiHidden/>
    <w:locked/>
    <w:rsid w:val="00764202"/>
    <w:rPr>
      <w:rFonts w:ascii="Times" w:hAnsi="Times"/>
      <w:sz w:val="20"/>
    </w:rPr>
  </w:style>
  <w:style w:type="character" w:customStyle="1" w:styleId="TestocommentoCarattere">
    <w:name w:val="Testo commento Carattere"/>
    <w:link w:val="Testocommento"/>
    <w:semiHidden/>
    <w:rsid w:val="00764202"/>
    <w:rPr>
      <w:rFonts w:ascii="Times" w:hAnsi="Times"/>
    </w:rPr>
  </w:style>
  <w:style w:type="paragraph" w:customStyle="1" w:styleId="Figure">
    <w:name w:val="Figure"/>
    <w:next w:val="Normale"/>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e"/>
    <w:qFormat/>
    <w:rsid w:val="00764202"/>
    <w:pPr>
      <w:spacing w:line="320" w:lineRule="atLeast"/>
      <w:jc w:val="center"/>
    </w:pPr>
  </w:style>
  <w:style w:type="paragraph" w:customStyle="1" w:styleId="FMCopyrightLine">
    <w:name w:val="FM Copyright Line"/>
    <w:basedOn w:val="Normale"/>
    <w:qFormat/>
    <w:rsid w:val="00764202"/>
    <w:rPr>
      <w:rFonts w:ascii="Utopia" w:hAnsi="Utopia"/>
      <w:sz w:val="20"/>
    </w:rPr>
  </w:style>
  <w:style w:type="paragraph" w:customStyle="1" w:styleId="TOCPart">
    <w:name w:val="TOC Part"/>
    <w:basedOn w:val="Normale"/>
    <w:qFormat/>
    <w:rsid w:val="00764202"/>
    <w:rPr>
      <w:rFonts w:ascii="HelveticaNeue MediumCond" w:hAnsi="HelveticaNeue MediumCond"/>
      <w:sz w:val="26"/>
    </w:rPr>
  </w:style>
  <w:style w:type="paragraph" w:customStyle="1" w:styleId="FMCopyrightinlineCode">
    <w:name w:val="FM Copyright inline Code"/>
    <w:basedOn w:val="Normale"/>
    <w:link w:val="FMCopyrightinlineCodeChar"/>
    <w:qFormat/>
    <w:rsid w:val="00764202"/>
    <w:rPr>
      <w:rFonts w:ascii="TheSansMonoConNormal" w:hAnsi="TheSansMonoConNormal"/>
      <w:sz w:val="18"/>
    </w:rPr>
  </w:style>
  <w:style w:type="character" w:styleId="Enfasicorsivo">
    <w:name w:val="Emphasis"/>
    <w:qFormat/>
    <w:locked/>
    <w:rsid w:val="00764202"/>
    <w:rPr>
      <w:i/>
      <w:iCs/>
    </w:rPr>
  </w:style>
  <w:style w:type="character" w:styleId="Enfasigrassetto">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Testofumetto">
    <w:name w:val="Balloon Text"/>
    <w:basedOn w:val="Normale"/>
    <w:link w:val="TestofumettoCarattere"/>
    <w:locked/>
    <w:rsid w:val="00C946B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C946BC"/>
    <w:rPr>
      <w:rFonts w:ascii="Tahoma" w:eastAsia="Calibri" w:hAnsi="Tahoma" w:cs="Tahoma"/>
      <w:sz w:val="16"/>
      <w:szCs w:val="16"/>
    </w:rPr>
  </w:style>
  <w:style w:type="paragraph" w:styleId="Intestazionenota">
    <w:name w:val="Note Heading"/>
    <w:basedOn w:val="Normale"/>
    <w:next w:val="Normale"/>
    <w:link w:val="IntestazionenotaCarattere"/>
    <w:locked/>
    <w:rsid w:val="003F7948"/>
    <w:pPr>
      <w:spacing w:after="0" w:line="240" w:lineRule="auto"/>
    </w:pPr>
  </w:style>
  <w:style w:type="character" w:customStyle="1" w:styleId="IntestazionenotaCarattere">
    <w:name w:val="Intestazione nota Carattere"/>
    <w:basedOn w:val="Carpredefinitoparagrafo"/>
    <w:link w:val="Intestazionenota"/>
    <w:rsid w:val="003F7948"/>
    <w:rPr>
      <w:rFonts w:ascii="Calibri" w:eastAsia="Calibri" w:hAnsi="Calibri"/>
      <w:sz w:val="22"/>
      <w:szCs w:val="22"/>
    </w:rPr>
  </w:style>
  <w:style w:type="paragraph" w:styleId="Testonotaapidipagina">
    <w:name w:val="footnote text"/>
    <w:basedOn w:val="Normale"/>
    <w:link w:val="TestonotaapidipaginaCarattere"/>
    <w:unhideWhenUsed/>
    <w:locked/>
    <w:rsid w:val="00E95F6E"/>
    <w:rPr>
      <w:rFonts w:ascii="Arial Narrow" w:eastAsiaTheme="minorHAnsi" w:hAnsi="Arial Narrow" w:cstheme="minorBidi"/>
      <w:sz w:val="20"/>
      <w:lang w:val="en-GB"/>
    </w:rPr>
  </w:style>
  <w:style w:type="character" w:customStyle="1" w:styleId="TestonotaapidipaginaCarattere">
    <w:name w:val="Testo nota a piè di pagina Carattere"/>
    <w:basedOn w:val="Carpredefinitoparagrafo"/>
    <w:link w:val="Testonotaapidipagina"/>
    <w:rsid w:val="00E95F6E"/>
    <w:rPr>
      <w:rFonts w:ascii="Arial Narrow" w:eastAsiaTheme="minorHAnsi" w:hAnsi="Arial Narrow" w:cstheme="minorBidi"/>
      <w:szCs w:val="22"/>
      <w:lang w:val="en-GB"/>
    </w:rPr>
  </w:style>
  <w:style w:type="character" w:styleId="Rimandonotaapidipagina">
    <w:name w:val="footnote reference"/>
    <w:unhideWhenUsed/>
    <w:locked/>
    <w:rsid w:val="00E95F6E"/>
    <w:rPr>
      <w:vertAlign w:val="superscript"/>
    </w:rPr>
  </w:style>
  <w:style w:type="character" w:styleId="Enfasiintensa">
    <w:name w:val="Intense Emphasis"/>
    <w:basedOn w:val="Carpredefinitoparagrafo"/>
    <w:uiPriority w:val="21"/>
    <w:qFormat/>
    <w:rsid w:val="003E3DE3"/>
    <w:rPr>
      <w:b/>
      <w:bCs/>
      <w:i/>
      <w:iCs/>
      <w:color w:val="auto"/>
      <w:sz w:val="20"/>
    </w:rPr>
  </w:style>
  <w:style w:type="paragraph" w:styleId="Testodelblocco">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Testosegnaposto">
    <w:name w:val="Placeholder Text"/>
    <w:basedOn w:val="Carpredefinitoparagrafo"/>
    <w:uiPriority w:val="99"/>
    <w:semiHidden/>
    <w:rsid w:val="006A2E50"/>
    <w:rPr>
      <w:color w:val="808080"/>
    </w:rPr>
  </w:style>
  <w:style w:type="character" w:styleId="Menzionenonrisolta">
    <w:name w:val="Unresolved Mention"/>
    <w:basedOn w:val="Carpredefinitoparagrafo"/>
    <w:uiPriority w:val="99"/>
    <w:semiHidden/>
    <w:unhideWhenUsed/>
    <w:rsid w:val="00BC1449"/>
    <w:rPr>
      <w:color w:val="605E5C"/>
      <w:shd w:val="clear" w:color="auto" w:fill="E1DFDD"/>
    </w:rPr>
  </w:style>
  <w:style w:type="paragraph" w:styleId="Revisione">
    <w:name w:val="Revision"/>
    <w:hidden/>
    <w:uiPriority w:val="99"/>
    <w:semiHidden/>
    <w:rsid w:val="002A3269"/>
    <w:rPr>
      <w:rFonts w:ascii="Calibri" w:eastAsia="Calibri" w:hAnsi="Calibri"/>
      <w:sz w:val="22"/>
      <w:szCs w:val="22"/>
    </w:rPr>
  </w:style>
  <w:style w:type="paragraph" w:styleId="Primorientrocorpodeltesto">
    <w:name w:val="Body Text First Indent"/>
    <w:basedOn w:val="Corpotesto"/>
    <w:link w:val="PrimorientrocorpodeltestoCarattere"/>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PrimorientrocorpodeltestoCarattere">
    <w:name w:val="Primo rientro corpo del testo Carattere"/>
    <w:basedOn w:val="CorpotestoCarattere"/>
    <w:link w:val="Primorientrocorpodeltesto"/>
    <w:rsid w:val="00431D1A"/>
    <w:rPr>
      <w:rFonts w:ascii="Calibri" w:eastAsia="Calibri" w:hAnsi="Calibri"/>
      <w:sz w:val="22"/>
      <w:szCs w:val="22"/>
    </w:rPr>
  </w:style>
  <w:style w:type="paragraph" w:styleId="Soggettocommento">
    <w:name w:val="annotation subject"/>
    <w:basedOn w:val="Testocommento"/>
    <w:next w:val="Testocommento"/>
    <w:link w:val="SoggettocommentoCarattere"/>
    <w:semiHidden/>
    <w:unhideWhenUsed/>
    <w:locked/>
    <w:rsid w:val="004C6CAF"/>
    <w:pPr>
      <w:spacing w:line="240" w:lineRule="auto"/>
    </w:pPr>
    <w:rPr>
      <w:rFonts w:ascii="Calibri" w:hAnsi="Calibri"/>
      <w:b/>
      <w:bCs/>
      <w:szCs w:val="20"/>
    </w:rPr>
  </w:style>
  <w:style w:type="character" w:customStyle="1" w:styleId="SoggettocommentoCarattere">
    <w:name w:val="Soggetto commento Carattere"/>
    <w:basedOn w:val="TestocommentoCarattere"/>
    <w:link w:val="Soggettocommento"/>
    <w:semiHidden/>
    <w:rsid w:val="004C6CAF"/>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7.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cs.cornell.edu/courses/cs4780/2018fa/lectures/lecturenote02_kNN.html"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28" Type="http://schemas.openxmlformats.org/officeDocument/2006/relationships/glossaryDocument" Target="glossary/document.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header" Target="header2.xml"/><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3" Type="http://schemas.openxmlformats.org/officeDocument/2006/relationships/hyperlink" Target="https://adl.toelt.ai" TargetMode="External"/><Relationship Id="rId2" Type="http://schemas.openxmlformats.org/officeDocument/2006/relationships/hyperlink" Target="https://adl.toelt.ai" TargetMode="External"/><Relationship Id="rId1" Type="http://schemas.openxmlformats.org/officeDocument/2006/relationships/hyperlink" Target="http://yann.lecun.com/exdb/mnis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2098659788"/>
        <w:category>
          <w:name w:val="General"/>
          <w:gallery w:val="placeholder"/>
        </w:category>
        <w:types>
          <w:type w:val="bbPlcHdr"/>
        </w:types>
        <w:behaviors>
          <w:behavior w:val="content"/>
        </w:behaviors>
        <w:guid w:val="{10ABDE09-02F0-B246-B423-F03A536924F3}"/>
      </w:docPartPr>
      <w:docPartBody>
        <w:p w:rsidR="008B2CF4" w:rsidRDefault="008B2CF4">
          <w:r w:rsidRPr="000924E5">
            <w:rPr>
              <w:rStyle w:val="Testosegnaposto"/>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Neue Condensed">
    <w:altName w:val="Arial"/>
    <w:charset w:val="00"/>
    <w:family w:val="swiss"/>
    <w:pitch w:val="variable"/>
    <w:sig w:usb0="00000003" w:usb1="00000000" w:usb2="00000000" w:usb3="00000000" w:csb0="00000001" w:csb1="00000000"/>
  </w:font>
  <w:font w:name="HelvetivaNeue Condensed">
    <w:altName w:val="Times New Roman"/>
    <w:charset w:val="00"/>
    <w:family w:val="roman"/>
    <w:pitch w:val="default"/>
  </w:font>
  <w:font w:name="PMingLiU">
    <w:altName w:val="新細明體"/>
    <w:panose1 w:val="02010601000101010101"/>
    <w:charset w:val="88"/>
    <w:family w:val="roman"/>
    <w:pitch w:val="variable"/>
    <w:sig w:usb0="A00002FF" w:usb1="28CFFCFA" w:usb2="00000016" w:usb3="00000000" w:csb0="00100001" w:csb1="00000000"/>
  </w:font>
  <w:font w:name="Utopia">
    <w:charset w:val="00"/>
    <w:family w:val="auto"/>
    <w:pitch w:val="variable"/>
    <w:sig w:usb0="8000002F" w:usb1="40000048" w:usb2="00000000" w:usb3="00000000" w:csb0="00000001" w:csb1="00000000"/>
  </w:font>
  <w:font w:name="TheSansMonoConBlack">
    <w:panose1 w:val="02000506040000020004"/>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Utopia Bold">
    <w:altName w:val="Utopia"/>
    <w:charset w:val="00"/>
    <w:family w:val="auto"/>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heSansMonoConNormal">
    <w:panose1 w:val="02000506040000020004"/>
    <w:charset w:val="00"/>
    <w:family w:val="modern"/>
    <w:notTrueType/>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HelveticaNeue MediumExt">
    <w:altName w:val="Arial"/>
    <w:charset w:val="00"/>
    <w:family w:val="swiss"/>
    <w:pitch w:val="variable"/>
    <w:sig w:usb0="00000003" w:usb1="00000000" w:usb2="00000000" w:usb3="00000000" w:csb0="00000001" w:csb1="00000000"/>
  </w:font>
  <w:font w:name="UtopiaItalic">
    <w:altName w:val="Courier New"/>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auto"/>
    <w:notTrueType/>
    <w:pitch w:val="variable"/>
    <w:sig w:usb0="00000003" w:usb1="00000000" w:usb2="00000000" w:usb3="00000000" w:csb0="00000003" w:csb1="00000000"/>
  </w:font>
  <w:font w:name="ZapfDingbats">
    <w:altName w:val="Calibri"/>
    <w:charset w:val="00"/>
    <w:family w:val="decorative"/>
    <w:pitch w:val="variable"/>
    <w:sig w:usb0="00000003" w:usb1="00000000" w:usb2="00000000" w:usb3="00000000" w:csb0="00000001" w:csb1="00000000"/>
  </w:font>
  <w:font w:name="HelveticaNeue MediumCond">
    <w:altName w:val="Arial"/>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CF4"/>
    <w:rsid w:val="00506FDB"/>
    <w:rsid w:val="008B2CF4"/>
    <w:rsid w:val="00E80ED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Testosegnaposto">
    <w:name w:val="Placeholder Text"/>
    <w:basedOn w:val="Carpredefinitoparagrafo"/>
    <w:uiPriority w:val="99"/>
    <w:semiHidden/>
    <w:rsid w:val="008B2CF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Apress(7x10) (2)</Template>
  <TotalTime>730</TotalTime>
  <Pages>11</Pages>
  <Words>2830</Words>
  <Characters>16131</Characters>
  <Application>Microsoft Office Word</Application>
  <DocSecurity>0</DocSecurity>
  <Lines>134</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18924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Michela Sperti</cp:lastModifiedBy>
  <cp:revision>174</cp:revision>
  <cp:lastPrinted>2009-03-19T14:05:00Z</cp:lastPrinted>
  <dcterms:created xsi:type="dcterms:W3CDTF">2020-09-19T15:39:00Z</dcterms:created>
  <dcterms:modified xsi:type="dcterms:W3CDTF">2020-11-10T14:03:00Z</dcterms:modified>
</cp:coreProperties>
</file>