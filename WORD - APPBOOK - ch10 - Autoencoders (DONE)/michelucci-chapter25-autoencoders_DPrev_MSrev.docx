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468470" w14:textId="4972EDFD" w:rsidR="00E95F6E" w:rsidRDefault="00F250FC" w:rsidP="00E95F6E">
      <w:pPr>
        <w:pStyle w:val="ChapterTitle"/>
      </w:pPr>
      <w:r>
        <w:rPr>
          <w:noProof/>
          <w:lang w:val="en-GB" w:eastAsia="zh-CN"/>
        </w:rPr>
        <w:drawing>
          <wp:anchor distT="0" distB="0" distL="114300" distR="114300" simplePos="0" relativeHeight="251663360" behindDoc="0" locked="0" layoutInCell="1" allowOverlap="1" wp14:anchorId="43A2CA3D" wp14:editId="523E8981">
            <wp:simplePos x="0" y="0"/>
            <wp:positionH relativeFrom="column">
              <wp:posOffset>4836076</wp:posOffset>
            </wp:positionH>
            <wp:positionV relativeFrom="paragraph">
              <wp:posOffset>-1253648</wp:posOffset>
            </wp:positionV>
            <wp:extent cx="720220" cy="774237"/>
            <wp:effectExtent l="0" t="0" r="3810" b="635"/>
            <wp:wrapNone/>
            <wp:docPr id="3" name="Picture 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0737" cy="807043"/>
                    </a:xfrm>
                    <a:prstGeom prst="rect">
                      <a:avLst/>
                    </a:prstGeom>
                  </pic:spPr>
                </pic:pic>
              </a:graphicData>
            </a:graphic>
            <wp14:sizeRelH relativeFrom="page">
              <wp14:pctWidth>0</wp14:pctWidth>
            </wp14:sizeRelH>
            <wp14:sizeRelV relativeFrom="page">
              <wp14:pctHeight>0</wp14:pctHeight>
            </wp14:sizeRelV>
          </wp:anchor>
        </w:drawing>
      </w:r>
      <w:r>
        <w:t>Autoencoders</w:t>
      </w:r>
    </w:p>
    <w:p w14:paraId="0AB49825" w14:textId="7621D067" w:rsidR="00990DC3" w:rsidRDefault="002E654F" w:rsidP="00990DC3">
      <w:pPr>
        <w:pStyle w:val="BodyTextFirst"/>
      </w:pPr>
      <w:r>
        <w:t>In this chapter</w:t>
      </w:r>
      <w:r w:rsidR="00366C6D">
        <w:t>,</w:t>
      </w:r>
      <w:r>
        <w:t xml:space="preserve"> we will look at autoencoders</w:t>
      </w:r>
      <w:r w:rsidR="00B1525B">
        <w:t xml:space="preserve">. </w:t>
      </w:r>
      <w:r>
        <w:t xml:space="preserve">This </w:t>
      </w:r>
      <w:r w:rsidR="00366C6D">
        <w:t xml:space="preserve">chapter </w:t>
      </w:r>
      <w:r>
        <w:t>is a theor</w:t>
      </w:r>
      <w:r w:rsidR="00366C6D">
        <w:t>etical one</w:t>
      </w:r>
      <w:r>
        <w:t xml:space="preserve">, </w:t>
      </w:r>
      <w:r w:rsidR="00DA6A0F">
        <w:t>covering</w:t>
      </w:r>
      <w:r>
        <w:t xml:space="preserve"> the mathematics and the fundamental</w:t>
      </w:r>
      <w:r w:rsidR="00CA63AD">
        <w:t xml:space="preserve"> concepts</w:t>
      </w:r>
      <w:r>
        <w:t xml:space="preserve"> of autoencoders. We will discuss what they are, what </w:t>
      </w:r>
      <w:r w:rsidR="00366C6D">
        <w:t>the limitations are</w:t>
      </w:r>
      <w:r>
        <w:t>, the typical use cases</w:t>
      </w:r>
      <w:r w:rsidR="00366C6D">
        <w:t>,</w:t>
      </w:r>
      <w:r>
        <w:t xml:space="preserve"> and we will look at some examples.</w:t>
      </w:r>
      <w:r w:rsidR="00C56E88">
        <w:t xml:space="preserve"> We will start with a general introduction to autoencoders</w:t>
      </w:r>
      <w:r w:rsidR="00366C6D">
        <w:t>,</w:t>
      </w:r>
      <w:r w:rsidR="00C56E88">
        <w:t xml:space="preserve"> and we will discuss the role of the activation function in the output layer</w:t>
      </w:r>
      <w:r w:rsidR="00CA63AD">
        <w:t xml:space="preserve"> and the loss function</w:t>
      </w:r>
      <w:r w:rsidR="00C56E88">
        <w:t xml:space="preserve">. We will </w:t>
      </w:r>
      <w:r w:rsidR="00111F38">
        <w:t xml:space="preserve">then </w:t>
      </w:r>
      <w:r w:rsidR="00C56E88">
        <w:t xml:space="preserve">discuss what </w:t>
      </w:r>
      <w:r w:rsidR="00E31094">
        <w:t>the reconstruction error is</w:t>
      </w:r>
      <w:r w:rsidR="00C56E88">
        <w:t xml:space="preserve">. </w:t>
      </w:r>
      <w:r w:rsidR="000337AA">
        <w:t>Finally,</w:t>
      </w:r>
      <w:r w:rsidR="00C84CF5">
        <w:t xml:space="preserve"> w</w:t>
      </w:r>
      <w:r w:rsidR="00C56E88">
        <w:t xml:space="preserve">e will look at </w:t>
      </w:r>
      <w:r w:rsidR="00111F38">
        <w:t xml:space="preserve">typical </w:t>
      </w:r>
      <w:r w:rsidR="00C56E88">
        <w:t>applications</w:t>
      </w:r>
      <w:r w:rsidR="00111F38">
        <w:t xml:space="preserve"> as</w:t>
      </w:r>
      <w:r w:rsidR="00C56E88">
        <w:t xml:space="preserve"> dimensionality reduction, classification</w:t>
      </w:r>
      <w:r w:rsidR="00366C6D">
        <w:t>,</w:t>
      </w:r>
      <w:r w:rsidR="00C56E88">
        <w:t xml:space="preserve"> </w:t>
      </w:r>
      <w:r w:rsidR="00CA63AD">
        <w:t>denoising</w:t>
      </w:r>
      <w:r w:rsidR="00E31094">
        <w:t>,</w:t>
      </w:r>
      <w:r w:rsidR="00CA63AD">
        <w:t xml:space="preserve"> </w:t>
      </w:r>
      <w:r w:rsidR="00C56E88">
        <w:t>and anomaly detection.</w:t>
      </w:r>
    </w:p>
    <w:p w14:paraId="2FBDD546" w14:textId="753B3F29" w:rsidR="003E08F9" w:rsidRDefault="003E08F9" w:rsidP="003E08F9">
      <w:pPr>
        <w:pStyle w:val="Titolo1"/>
      </w:pPr>
      <w:commentRangeStart w:id="0"/>
      <w:r>
        <w:t>What is an autoencoder</w:t>
      </w:r>
      <w:commentRangeEnd w:id="0"/>
      <w:r w:rsidR="005C5CF8">
        <w:rPr>
          <w:rStyle w:val="Rimandocommento"/>
          <w:rFonts w:ascii="Times" w:hAnsi="Times"/>
          <w:b w:val="0"/>
        </w:rPr>
        <w:commentReference w:id="0"/>
      </w:r>
    </w:p>
    <w:p w14:paraId="7CF308D8" w14:textId="10A52BE5" w:rsidR="003E08F9" w:rsidRDefault="006A2E50" w:rsidP="003E08F9">
      <w:pPr>
        <w:pStyle w:val="BodyTextFirst"/>
      </w:pPr>
      <w:r>
        <w:t>As we have seen in many previous chapters</w:t>
      </w:r>
      <w:r w:rsidR="003D4217">
        <w:t>,</w:t>
      </w:r>
      <w:r>
        <w:t xml:space="preserve"> neural networks are typically used in a supervised setting. Meaning that for each training </w:t>
      </w:r>
      <w:r w:rsidR="00366C6D">
        <w:t xml:space="preserve">observation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we will have </w:t>
      </w:r>
      <w:r w:rsidR="00E82A99">
        <w:t>one</w:t>
      </w:r>
      <w:r>
        <w:t xml:space="preserve"> label or expected value </w:t>
      </w:r>
      <m:oMath>
        <m:sSub>
          <m:sSubPr>
            <m:ctrlPr>
              <w:rPr>
                <w:rFonts w:ascii="Cambria Math" w:hAnsi="Cambria Math"/>
                <w:i/>
              </w:rPr>
            </m:ctrlPr>
          </m:sSubPr>
          <m:e>
            <m:r>
              <m:rPr>
                <m:sty m:val="bi"/>
              </m:rPr>
              <w:rPr>
                <w:rFonts w:ascii="Cambria Math" w:hAnsi="Cambria Math"/>
              </w:rPr>
              <m:t>y</m:t>
            </m:r>
          </m:e>
          <m:sub>
            <m:r>
              <w:rPr>
                <w:rFonts w:ascii="Cambria Math" w:hAnsi="Cambria Math"/>
              </w:rPr>
              <m:t>i</m:t>
            </m:r>
          </m:sub>
        </m:sSub>
      </m:oMath>
      <w:r>
        <w:t xml:space="preserve">. </w:t>
      </w:r>
      <w:r w:rsidR="000337AA">
        <w:t>During training, t</w:t>
      </w:r>
      <w:r>
        <w:t xml:space="preserve">he neural network model will learn the relationship between the input data and the expected </w:t>
      </w:r>
      <w:r w:rsidR="000A2483">
        <w:t>labels</w:t>
      </w:r>
      <w:r>
        <w:t xml:space="preserve">. Now suppose we have only unlabeled observations, meaning we only have our training dataset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t xml:space="preserve">, made of the </w:t>
      </w:r>
      <m:oMath>
        <m:r>
          <w:rPr>
            <w:rFonts w:ascii="Cambria Math" w:hAnsi="Cambria Math"/>
          </w:rPr>
          <m:t>M</m:t>
        </m:r>
      </m:oMath>
      <w:r>
        <w:t xml:space="preserve"> observations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t xml:space="preserve"> with </w:t>
      </w:r>
      <m:oMath>
        <m:r>
          <w:rPr>
            <w:rFonts w:ascii="Cambria Math" w:hAnsi="Cambria Math"/>
          </w:rPr>
          <m:t>i=1,…,M</m:t>
        </m:r>
      </m:oMath>
    </w:p>
    <w:p w14:paraId="1E24088E" w14:textId="77777777" w:rsidR="006A2E50" w:rsidRDefault="006A2E50" w:rsidP="003E08F9">
      <w:pPr>
        <w:pStyle w:val="BodyTextFirst"/>
      </w:pPr>
    </w:p>
    <w:p w14:paraId="2252E3F0" w14:textId="36B0FA19" w:rsidR="00B06165" w:rsidRPr="00B06165" w:rsidRDefault="00D8608A" w:rsidP="003E08F9">
      <w:pPr>
        <w:pStyle w:val="BodyTextFirst"/>
      </w:pPr>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r>
                    <w:rPr>
                      <w:rFonts w:ascii="Cambria Math" w:hAnsi="Cambria Math"/>
                    </w:rPr>
                    <m:t xml:space="preserve"> | i=1,…,M</m:t>
                  </m:r>
                </m:e>
              </m:d>
              <m:r>
                <m:rPr>
                  <m:sty m:val="p"/>
                </m:rPr>
                <w:rPr>
                  <w:rFonts w:ascii="Cambria Math" w:hAnsi="Cambria Math"/>
                </w:rPr>
                <m:t xml:space="preserve"> </m:t>
              </m:r>
              <m:r>
                <w:rPr>
                  <w:rFonts w:ascii="Cambria Math" w:hAnsi="Cambria Math"/>
                </w:rPr>
                <m:t>#</m:t>
              </m:r>
              <m:d>
                <m:dPr>
                  <m:ctrlPr>
                    <w:rPr>
                      <w:rFonts w:ascii="Cambria Math" w:hAnsi="Cambria Math"/>
                    </w:rPr>
                  </m:ctrlPr>
                </m:dPr>
                <m:e>
                  <m:r>
                    <m:rPr>
                      <m:sty m:val="p"/>
                    </m:rPr>
                    <w:rPr>
                      <w:rFonts w:ascii="Cambria Math" w:hAnsi="Cambria Math"/>
                    </w:rPr>
                    <m:t>25.1</m:t>
                  </m:r>
                </m:e>
              </m:d>
              <m:ctrlPr>
                <w:rPr>
                  <w:rFonts w:ascii="Cambria Math" w:hAnsi="Cambria Math"/>
                  <w:i/>
                </w:rPr>
              </m:ctrlPr>
            </m:e>
          </m:eqArr>
        </m:oMath>
      </m:oMathPara>
    </w:p>
    <w:p w14:paraId="3E775604" w14:textId="032BB57E" w:rsidR="00B06165" w:rsidRDefault="00B06165" w:rsidP="003E08F9">
      <w:pPr>
        <w:pStyle w:val="BodyTextFirst"/>
      </w:pPr>
    </w:p>
    <w:p w14:paraId="7165CA7B" w14:textId="5A1C9696" w:rsidR="002C2E8E" w:rsidRDefault="004F662F" w:rsidP="003E08F9">
      <w:pPr>
        <w:pStyle w:val="BodyTextFirst"/>
        <w:rPr>
          <w:rStyle w:val="Enfasicorsivo"/>
        </w:rPr>
      </w:pPr>
      <w:r>
        <w:t>Where in general</w:t>
      </w:r>
      <w:r w:rsidR="006A677A">
        <w:t xml:space="preserve">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t xml:space="preserve"> with </w:t>
      </w:r>
      <m:oMath>
        <m:r>
          <w:rPr>
            <w:rFonts w:ascii="Cambria Math" w:hAnsi="Cambria Math"/>
          </w:rPr>
          <m:t>n</m:t>
        </m:r>
        <m:r>
          <m:rPr>
            <m:sty m:val="p"/>
          </m:rPr>
          <w:rPr>
            <w:rFonts w:ascii="Cambria Math" w:hAnsi="Cambria Math"/>
          </w:rPr>
          <m:t>∈</m:t>
        </m:r>
        <m:r>
          <m:rPr>
            <m:scr m:val="double-struck"/>
          </m:rPr>
          <w:rPr>
            <w:rFonts w:ascii="Cambria Math" w:hAnsi="Cambria Math"/>
          </w:rPr>
          <m:t>N</m:t>
        </m:r>
      </m:oMath>
      <w:r>
        <w:t xml:space="preserve">. </w:t>
      </w:r>
      <w:r w:rsidR="00BB1EA1">
        <w:t xml:space="preserve">Autoencoders were </w:t>
      </w:r>
      <w:r w:rsidR="00BB1EA1" w:rsidRPr="00BB1EA1">
        <w:t>first introduced</w:t>
      </w:r>
      <w:r w:rsidR="00F23A5B">
        <w:rPr>
          <w:rStyle w:val="Rimandonotaapidipagina"/>
        </w:rPr>
        <w:footnoteReference w:id="1"/>
      </w:r>
      <w:r w:rsidR="00BB1EA1" w:rsidRPr="00BB1EA1">
        <w:t xml:space="preserve"> </w:t>
      </w:r>
      <w:r w:rsidR="006E374C">
        <w:t xml:space="preserve">by </w:t>
      </w:r>
      <w:proofErr w:type="spellStart"/>
      <w:r w:rsidR="006E374C">
        <w:t>Rumelhart</w:t>
      </w:r>
      <w:proofErr w:type="spellEnd"/>
      <w:r w:rsidR="006E374C">
        <w:t>, Hinton</w:t>
      </w:r>
      <w:r w:rsidR="00E31094">
        <w:t>,</w:t>
      </w:r>
      <w:r w:rsidR="006E374C">
        <w:t xml:space="preserve"> and Williams</w:t>
      </w:r>
      <w:r w:rsidR="00B3325E">
        <w:t xml:space="preserve"> in 1986</w:t>
      </w:r>
      <w:r w:rsidR="006E374C">
        <w:t xml:space="preserve"> </w:t>
      </w:r>
      <w:commentRangeStart w:id="1"/>
      <w:r w:rsidR="006E374C">
        <w:t xml:space="preserve">for such a case </w:t>
      </w:r>
      <w:r w:rsidR="000337AA">
        <w:t xml:space="preserve">(called unsupervised learning) </w:t>
      </w:r>
      <w:commentRangeEnd w:id="1"/>
      <w:r w:rsidR="00086F32">
        <w:rPr>
          <w:rStyle w:val="Rimandocommento"/>
          <w:rFonts w:ascii="Times" w:eastAsia="Calibri" w:hAnsi="Times"/>
        </w:rPr>
        <w:commentReference w:id="1"/>
      </w:r>
      <w:r w:rsidR="006E374C">
        <w:t>with the goal of</w:t>
      </w:r>
      <w:r w:rsidR="00BB1EA1" w:rsidRPr="00BB1EA1">
        <w:t xml:space="preserve"> </w:t>
      </w:r>
      <w:r w:rsidR="00366C6D" w:rsidRPr="00BB1EA1">
        <w:rPr>
          <w:rStyle w:val="Enfasicorsivo"/>
          <w:i w:val="0"/>
          <w:iCs w:val="0"/>
        </w:rPr>
        <w:t>learn</w:t>
      </w:r>
      <w:r w:rsidR="006E374C">
        <w:rPr>
          <w:rStyle w:val="Enfasicorsivo"/>
          <w:i w:val="0"/>
          <w:iCs w:val="0"/>
        </w:rPr>
        <w:t>ing</w:t>
      </w:r>
      <w:r w:rsidR="002C2E8E" w:rsidRPr="00BB1EA1">
        <w:rPr>
          <w:rStyle w:val="Enfasicorsivo"/>
          <w:i w:val="0"/>
          <w:iCs w:val="0"/>
        </w:rPr>
        <w:t xml:space="preserve"> to reconstruct the input observations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rsidR="00BB48A4">
        <w:t xml:space="preserve"> </w:t>
      </w:r>
      <w:r w:rsidR="002C2E8E" w:rsidRPr="00BB1EA1">
        <w:rPr>
          <w:rStyle w:val="Enfasicorsivo"/>
          <w:i w:val="0"/>
          <w:iCs w:val="0"/>
        </w:rPr>
        <w:t>with the lowest error possible</w:t>
      </w:r>
      <w:r w:rsidR="002C2E8E">
        <w:rPr>
          <w:rStyle w:val="Rimandonotaapidipagina"/>
          <w:i/>
          <w:iCs/>
        </w:rPr>
        <w:footnoteReference w:id="2"/>
      </w:r>
      <w:r w:rsidR="002C2E8E">
        <w:rPr>
          <w:rStyle w:val="Enfasicorsivo"/>
        </w:rPr>
        <w:t>.</w:t>
      </w:r>
    </w:p>
    <w:p w14:paraId="25423D12" w14:textId="792DA3D7" w:rsidR="00CA7A80" w:rsidRDefault="00CA7A80" w:rsidP="003E08F9">
      <w:pPr>
        <w:pStyle w:val="BodyTextFirst"/>
        <w:rPr>
          <w:rStyle w:val="Enfasicorsivo"/>
        </w:rPr>
      </w:pPr>
    </w:p>
    <w:p w14:paraId="66F37A2C" w14:textId="1367D0A6" w:rsidR="00CA7A80" w:rsidRDefault="002A41E7" w:rsidP="00D31151">
      <w:pPr>
        <w:pStyle w:val="BodyTextCont"/>
        <w:rPr>
          <w:rStyle w:val="Enfasicorsivo"/>
          <w:i w:val="0"/>
          <w:iCs w:val="0"/>
        </w:rPr>
      </w:pPr>
      <w:r>
        <w:rPr>
          <w:rStyle w:val="Enfasicorsivo"/>
          <w:i w:val="0"/>
          <w:iCs w:val="0"/>
        </w:rPr>
        <w:t xml:space="preserve">Why </w:t>
      </w:r>
      <w:r w:rsidR="00E31094">
        <w:rPr>
          <w:rStyle w:val="Enfasicorsivo"/>
          <w:i w:val="0"/>
          <w:iCs w:val="0"/>
        </w:rPr>
        <w:t>would one</w:t>
      </w:r>
      <w:r>
        <w:rPr>
          <w:rStyle w:val="Enfasicorsivo"/>
          <w:i w:val="0"/>
          <w:iCs w:val="0"/>
        </w:rPr>
        <w:t xml:space="preserve"> want to learn to reconstruct the input observations? If you have problems imagining what that means, </w:t>
      </w:r>
      <w:r w:rsidR="000337AA">
        <w:rPr>
          <w:rStyle w:val="Enfasicorsivo"/>
          <w:i w:val="0"/>
          <w:iCs w:val="0"/>
        </w:rPr>
        <w:t>thin</w:t>
      </w:r>
      <w:r w:rsidR="00E31094">
        <w:rPr>
          <w:rStyle w:val="Enfasicorsivo"/>
          <w:i w:val="0"/>
          <w:iCs w:val="0"/>
        </w:rPr>
        <w:t>k</w:t>
      </w:r>
      <w:r w:rsidR="000337AA">
        <w:rPr>
          <w:rStyle w:val="Enfasicorsivo"/>
          <w:i w:val="0"/>
          <w:iCs w:val="0"/>
        </w:rPr>
        <w:t xml:space="preserve"> of</w:t>
      </w:r>
      <w:r>
        <w:rPr>
          <w:rStyle w:val="Enfasicorsivo"/>
          <w:i w:val="0"/>
          <w:iCs w:val="0"/>
        </w:rPr>
        <w:t xml:space="preserve"> having a dataset made of images. An autoencoder would be an algorithm that </w:t>
      </w:r>
      <w:r w:rsidR="00DA6A0F">
        <w:rPr>
          <w:rStyle w:val="Enfasicorsivo"/>
          <w:i w:val="0"/>
          <w:iCs w:val="0"/>
        </w:rPr>
        <w:t>can</w:t>
      </w:r>
      <w:r>
        <w:rPr>
          <w:rStyle w:val="Enfasicorsivo"/>
          <w:i w:val="0"/>
          <w:iCs w:val="0"/>
        </w:rPr>
        <w:t xml:space="preserve"> give as output an image that is as similar as possible to the input one. </w:t>
      </w:r>
      <w:r w:rsidR="006A677A">
        <w:rPr>
          <w:rStyle w:val="Enfasicorsivo"/>
          <w:i w:val="0"/>
          <w:iCs w:val="0"/>
        </w:rPr>
        <w:t>You may be confused, as t</w:t>
      </w:r>
      <w:r>
        <w:rPr>
          <w:rStyle w:val="Enfasicorsivo"/>
          <w:i w:val="0"/>
          <w:iCs w:val="0"/>
        </w:rPr>
        <w:t xml:space="preserve">here is no apparent reason </w:t>
      </w:r>
      <w:r w:rsidR="00D31151">
        <w:rPr>
          <w:rStyle w:val="Enfasicorsivo"/>
          <w:i w:val="0"/>
          <w:iCs w:val="0"/>
        </w:rPr>
        <w:t>of</w:t>
      </w:r>
      <w:r>
        <w:rPr>
          <w:rStyle w:val="Enfasicorsivo"/>
          <w:i w:val="0"/>
          <w:iCs w:val="0"/>
        </w:rPr>
        <w:t xml:space="preserve"> doing so. To </w:t>
      </w:r>
      <w:r w:rsidR="00DA6A0F">
        <w:rPr>
          <w:rStyle w:val="Enfasicorsivo"/>
          <w:i w:val="0"/>
          <w:iCs w:val="0"/>
        </w:rPr>
        <w:t>better understand</w:t>
      </w:r>
      <w:r>
        <w:rPr>
          <w:rStyle w:val="Enfasicorsivo"/>
          <w:i w:val="0"/>
          <w:iCs w:val="0"/>
        </w:rPr>
        <w:t xml:space="preserve"> why autoencoders are useful we need a more informative (although not yet </w:t>
      </w:r>
      <w:r w:rsidR="00103648">
        <w:rPr>
          <w:rStyle w:val="Enfasicorsivo"/>
          <w:i w:val="0"/>
          <w:iCs w:val="0"/>
        </w:rPr>
        <w:t>unambiguous</w:t>
      </w:r>
      <w:r>
        <w:rPr>
          <w:rStyle w:val="Enfasicorsivo"/>
          <w:i w:val="0"/>
          <w:iCs w:val="0"/>
        </w:rPr>
        <w:t>) definition.</w:t>
      </w:r>
    </w:p>
    <w:p w14:paraId="7008665A" w14:textId="0D4B6B35" w:rsidR="00CA7A80" w:rsidRDefault="00CA7A80" w:rsidP="00CA7A80">
      <w:pPr>
        <w:pStyle w:val="BodyTextFirst"/>
        <w:rPr>
          <w:rStyle w:val="Enfasicorsivo"/>
          <w:i w:val="0"/>
          <w:iCs w:val="0"/>
        </w:rPr>
      </w:pPr>
    </w:p>
    <w:p w14:paraId="215C81EF" w14:textId="659AFA20" w:rsidR="00CA7A80" w:rsidRPr="00CA7A80" w:rsidRDefault="00CA7A80" w:rsidP="00CA7A80">
      <w:pPr>
        <w:pStyle w:val="BodyTextFirst"/>
        <w:rPr>
          <w:rStyle w:val="Enfasicorsivo"/>
          <w:i w:val="0"/>
          <w:iCs w:val="0"/>
        </w:rPr>
      </w:pPr>
      <w:r>
        <w:rPr>
          <w:rStyle w:val="Enfasiintensa"/>
        </w:rPr>
        <w:lastRenderedPageBreak/>
        <w:t xml:space="preserve">Definition: </w:t>
      </w:r>
      <w:r>
        <w:rPr>
          <w:rStyle w:val="Enfasicorsivo"/>
        </w:rPr>
        <w:t xml:space="preserve">an autoencoder is a type of </w:t>
      </w:r>
      <w:r w:rsidR="00DD18E5">
        <w:rPr>
          <w:rStyle w:val="Enfasicorsivo"/>
        </w:rPr>
        <w:t>algorithm</w:t>
      </w:r>
      <w:r>
        <w:rPr>
          <w:rStyle w:val="Enfasicorsivo"/>
        </w:rPr>
        <w:t xml:space="preserve"> with the </w:t>
      </w:r>
      <w:r w:rsidR="00103648">
        <w:rPr>
          <w:rStyle w:val="Enfasicorsivo"/>
        </w:rPr>
        <w:t>primary</w:t>
      </w:r>
      <w:r>
        <w:rPr>
          <w:rStyle w:val="Enfasicorsivo"/>
        </w:rPr>
        <w:t xml:space="preserve"> purpose of learning an </w:t>
      </w:r>
      <w:r w:rsidR="00E31094">
        <w:rPr>
          <w:rStyle w:val="Enfasicorsivo"/>
        </w:rPr>
        <w:t>"</w:t>
      </w:r>
      <w:r>
        <w:rPr>
          <w:rStyle w:val="Enfasicorsivo"/>
        </w:rPr>
        <w:t>informative</w:t>
      </w:r>
      <w:r w:rsidR="00E31094">
        <w:rPr>
          <w:rStyle w:val="Enfasicorsivo"/>
        </w:rPr>
        <w:t>"</w:t>
      </w:r>
      <w:r>
        <w:rPr>
          <w:rStyle w:val="Enfasicorsivo"/>
        </w:rPr>
        <w:t xml:space="preserve"> representation of the </w:t>
      </w:r>
      <w:r w:rsidR="00E31094">
        <w:rPr>
          <w:rStyle w:val="Enfasicorsivo"/>
        </w:rPr>
        <w:t>data</w:t>
      </w:r>
      <w:r>
        <w:rPr>
          <w:rStyle w:val="Enfasicorsivo"/>
        </w:rPr>
        <w:t xml:space="preserve"> that can be used for different applications</w:t>
      </w:r>
      <w:r>
        <w:rPr>
          <w:rStyle w:val="Rimandonotaapidipagina"/>
          <w:i/>
          <w:iCs/>
        </w:rPr>
        <w:footnoteReference w:id="3"/>
      </w:r>
      <w:r w:rsidR="000A2483">
        <w:rPr>
          <w:rStyle w:val="Enfasicorsivo"/>
        </w:rPr>
        <w:t xml:space="preserve"> by learning to reconstruct a set of input observations well enough.</w:t>
      </w:r>
    </w:p>
    <w:p w14:paraId="003AFC7D" w14:textId="4329BA45" w:rsidR="006A2E50" w:rsidRDefault="006A2E50" w:rsidP="003E08F9">
      <w:pPr>
        <w:pStyle w:val="BodyTextFirst"/>
      </w:pPr>
    </w:p>
    <w:p w14:paraId="27C87106" w14:textId="430FB26A" w:rsidR="005A1A34" w:rsidRDefault="004045B7" w:rsidP="003E08F9">
      <w:pPr>
        <w:pStyle w:val="BodyTextFirst"/>
      </w:pPr>
      <w:r>
        <w:t xml:space="preserve">To better understand autoencoders we need to refer to their typical architecture, visualized in Figure 25.1. </w:t>
      </w:r>
      <w:r w:rsidR="00C56964">
        <w:t xml:space="preserve">The </w:t>
      </w:r>
      <w:r w:rsidR="00E31094">
        <w:t>autoencoders'</w:t>
      </w:r>
      <w:r w:rsidR="00DA6A0F">
        <w:t xml:space="preserve"> </w:t>
      </w:r>
      <w:r w:rsidR="00C56964">
        <w:t>main components are three: an encoder, a latent feature representation</w:t>
      </w:r>
      <w:r w:rsidR="00DA6A0F">
        <w:t>,</w:t>
      </w:r>
      <w:r w:rsidR="00C56964">
        <w:t xml:space="preserve"> and a decoder. The encoder and decoder are simply functions, while with the name </w:t>
      </w:r>
      <w:r w:rsidR="00C56964" w:rsidRPr="00C56964">
        <w:rPr>
          <w:i/>
          <w:iCs/>
        </w:rPr>
        <w:t>latent feature representation</w:t>
      </w:r>
      <w:r w:rsidR="00E31094">
        <w:rPr>
          <w:i/>
          <w:iCs/>
        </w:rPr>
        <w:t>,</w:t>
      </w:r>
      <w:r w:rsidR="00C56964">
        <w:t xml:space="preserve"> one </w:t>
      </w:r>
      <w:r w:rsidR="00103648">
        <w:t>typically</w:t>
      </w:r>
      <w:r w:rsidR="00C56964">
        <w:t xml:space="preserve"> </w:t>
      </w:r>
      <w:r w:rsidR="00E31094">
        <w:t>intends</w:t>
      </w:r>
      <w:r w:rsidR="00C56964">
        <w:t xml:space="preserve"> a tensor of real numbers (more on that later). </w:t>
      </w:r>
      <w:r w:rsidR="003E7F92">
        <w:t xml:space="preserve">Generally </w:t>
      </w:r>
      <w:r w:rsidR="00D31151">
        <w:t>speaking,</w:t>
      </w:r>
      <w:r w:rsidR="003E7F92">
        <w:t xml:space="preserve"> w</w:t>
      </w:r>
      <w:r w:rsidR="005A1A34" w:rsidRPr="005A1A34">
        <w:t xml:space="preserve">e want the autoencoder to reconstruct the input </w:t>
      </w:r>
      <w:r w:rsidR="00F74FC2">
        <w:t>well</w:t>
      </w:r>
      <w:r w:rsidR="005A1A34" w:rsidRPr="005A1A34">
        <w:t xml:space="preserve"> enough</w:t>
      </w:r>
      <w:r w:rsidR="00DA6A0F">
        <w:t>. Still, at</w:t>
      </w:r>
      <w:r w:rsidR="005A1A34" w:rsidRPr="005A1A34">
        <w:t xml:space="preserve"> the same time</w:t>
      </w:r>
      <w:r w:rsidR="00E31094">
        <w:t>,</w:t>
      </w:r>
      <w:r w:rsidR="005A1A34" w:rsidRPr="005A1A34">
        <w:t xml:space="preserve"> it should create a latent representation (the output of the </w:t>
      </w:r>
      <w:r w:rsidR="005A1A34" w:rsidRPr="00C56964">
        <w:rPr>
          <w:b/>
          <w:bCs/>
        </w:rPr>
        <w:t>encoder</w:t>
      </w:r>
      <w:r w:rsidR="00C56964">
        <w:t xml:space="preserve"> part in Figure 25.1</w:t>
      </w:r>
      <w:r w:rsidR="005A1A34" w:rsidRPr="005A1A34">
        <w:t>) that is useful and meaningful</w:t>
      </w:r>
      <w:commentRangeStart w:id="2"/>
      <w:r w:rsidR="005A1A34" w:rsidRPr="005A1A34">
        <w:t>. For example, latent features on hand-written digits</w:t>
      </w:r>
      <w:r w:rsidR="005A1A34" w:rsidRPr="005A1A34">
        <w:rPr>
          <w:rStyle w:val="Rimandonotaapidipagina"/>
        </w:rPr>
        <w:footnoteReference w:id="4"/>
      </w:r>
      <w:r w:rsidR="005A1A34" w:rsidRPr="005A1A34">
        <w:t xml:space="preserve"> could be the number of lines required to write each number or the angle of each line and how they connect. Learning how to write numbers certainly does not require to learn the gray values of each pixel in the input image. We </w:t>
      </w:r>
      <w:r w:rsidR="00E31094">
        <w:t>humans</w:t>
      </w:r>
      <w:r w:rsidR="005A1A34" w:rsidRPr="005A1A34">
        <w:t xml:space="preserve"> </w:t>
      </w:r>
      <w:r w:rsidR="00340374">
        <w:t>do not</w:t>
      </w:r>
      <w:r w:rsidR="005A1A34" w:rsidRPr="005A1A34">
        <w:t xml:space="preserve"> certainly learn to write by filling pixels with gray values. While learning</w:t>
      </w:r>
      <w:r w:rsidR="00103648">
        <w:t>,</w:t>
      </w:r>
      <w:r w:rsidR="005A1A34" w:rsidRPr="005A1A34">
        <w:t xml:space="preserve"> we extract </w:t>
      </w:r>
      <w:r w:rsidR="00E31094">
        <w:t>the essential</w:t>
      </w:r>
      <w:r w:rsidR="005A1A34" w:rsidRPr="005A1A34">
        <w:t xml:space="preserve"> information that will allow us to solve a problem (writing digits</w:t>
      </w:r>
      <w:r w:rsidR="00E31094">
        <w:t>,</w:t>
      </w:r>
      <w:r w:rsidR="005A1A34" w:rsidRPr="005A1A34">
        <w:t xml:space="preserve"> for example). </w:t>
      </w:r>
      <w:commentRangeEnd w:id="2"/>
      <w:r w:rsidR="0099153D">
        <w:rPr>
          <w:rStyle w:val="Rimandocommento"/>
          <w:rFonts w:ascii="Times" w:eastAsia="Calibri" w:hAnsi="Times"/>
        </w:rPr>
        <w:commentReference w:id="2"/>
      </w:r>
      <w:r w:rsidR="005A1A34" w:rsidRPr="005A1A34">
        <w:t>This latent representation (</w:t>
      </w:r>
      <w:r w:rsidR="005A1A34" w:rsidRPr="005A1A34">
        <w:rPr>
          <w:i/>
          <w:iCs/>
        </w:rPr>
        <w:t>how</w:t>
      </w:r>
      <w:r w:rsidR="005A1A34" w:rsidRPr="005A1A34">
        <w:t xml:space="preserve"> to write each number) can then be very useful for various tasks (for </w:t>
      </w:r>
      <w:r w:rsidR="00103648">
        <w:t>instance</w:t>
      </w:r>
      <w:r w:rsidR="00E31094">
        <w:t>,</w:t>
      </w:r>
      <w:r w:rsidR="005A1A34" w:rsidRPr="005A1A34">
        <w:t xml:space="preserve"> classification or clustering) or simply </w:t>
      </w:r>
      <w:commentRangeStart w:id="3"/>
      <w:r w:rsidR="00DA6A0F">
        <w:t>understanding</w:t>
      </w:r>
      <w:commentRangeEnd w:id="3"/>
      <w:r w:rsidR="0099153D">
        <w:rPr>
          <w:rStyle w:val="Rimandocommento"/>
          <w:rFonts w:ascii="Times" w:eastAsia="Calibri" w:hAnsi="Times"/>
        </w:rPr>
        <w:commentReference w:id="3"/>
      </w:r>
      <w:r w:rsidR="005A1A34" w:rsidRPr="005A1A34">
        <w:t xml:space="preserve"> </w:t>
      </w:r>
      <w:r w:rsidR="00E31094">
        <w:t>the essential</w:t>
      </w:r>
      <w:r w:rsidR="005A1A34" w:rsidRPr="005A1A34">
        <w:t xml:space="preserve"> features of a dataset.</w:t>
      </w:r>
    </w:p>
    <w:p w14:paraId="1BDB2320" w14:textId="1156C687" w:rsidR="00DD18E5" w:rsidRDefault="00916596" w:rsidP="00916596">
      <w:pPr>
        <w:pStyle w:val="Figure"/>
      </w:pPr>
      <w:r>
        <w:rPr>
          <w:noProof/>
          <w:lang w:val="en-GB" w:eastAsia="zh-CN"/>
        </w:rPr>
        <w:drawing>
          <wp:inline distT="0" distB="0" distL="0" distR="0" wp14:anchorId="3E872D1E" wp14:editId="285649B7">
            <wp:extent cx="5257800" cy="1427480"/>
            <wp:effectExtent l="0" t="0" r="0" b="0"/>
            <wp:docPr id="11" name="Picture 1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257800" cy="1427480"/>
                    </a:xfrm>
                    <a:prstGeom prst="rect">
                      <a:avLst/>
                    </a:prstGeom>
                  </pic:spPr>
                </pic:pic>
              </a:graphicData>
            </a:graphic>
          </wp:inline>
        </w:drawing>
      </w:r>
    </w:p>
    <w:p w14:paraId="490AE2BD" w14:textId="1CD51CCB" w:rsidR="00916596" w:rsidRDefault="00916596" w:rsidP="00916596">
      <w:pPr>
        <w:pStyle w:val="FigureCaption"/>
      </w:pPr>
      <w:r>
        <w:t>Figure 25.1: general structure of an autoencoder.</w:t>
      </w:r>
    </w:p>
    <w:p w14:paraId="39346B04" w14:textId="7131FAFE" w:rsidR="002305C4" w:rsidRDefault="00813DB1" w:rsidP="00916596">
      <w:pPr>
        <w:pStyle w:val="BodyTextFirst"/>
      </w:pPr>
      <w:r>
        <w:t>I</w:t>
      </w:r>
      <w:r w:rsidR="00916596">
        <w:t xml:space="preserve">n most typical </w:t>
      </w:r>
      <w:r w:rsidR="002305C4">
        <w:t>architectures</w:t>
      </w:r>
      <w:r w:rsidR="00916596">
        <w:t>, the encoder and the decoder are neural networks</w:t>
      </w:r>
      <w:r w:rsidR="00F622C5">
        <w:rPr>
          <w:rStyle w:val="Rimandonotaapidipagina"/>
        </w:rPr>
        <w:footnoteReference w:id="5"/>
      </w:r>
      <w:r w:rsidR="00916596">
        <w:t xml:space="preserve"> (that is the case we will discuss at length in this chapter)</w:t>
      </w:r>
      <w:r w:rsidR="006E374C">
        <w:t xml:space="preserve"> since they can be easily trained with existing software libraries </w:t>
      </w:r>
      <w:r w:rsidR="00DA6A0F">
        <w:t xml:space="preserve">such </w:t>
      </w:r>
      <w:r w:rsidR="006E374C">
        <w:t xml:space="preserve">as TensorFlow </w:t>
      </w:r>
      <w:r w:rsidR="00DA6A0F">
        <w:t xml:space="preserve">or </w:t>
      </w:r>
      <w:proofErr w:type="spellStart"/>
      <w:r w:rsidR="00E31094">
        <w:t>PyTorch</w:t>
      </w:r>
      <w:proofErr w:type="spellEnd"/>
      <w:r w:rsidR="006E374C">
        <w:t xml:space="preserve"> with backpropagation</w:t>
      </w:r>
      <w:r w:rsidR="00916596">
        <w:t xml:space="preserve">. </w:t>
      </w:r>
    </w:p>
    <w:p w14:paraId="60143A57" w14:textId="77777777" w:rsidR="002305C4" w:rsidRDefault="002305C4" w:rsidP="00916596">
      <w:pPr>
        <w:pStyle w:val="BodyTextFirst"/>
      </w:pPr>
    </w:p>
    <w:p w14:paraId="36BE5078" w14:textId="2AFA5178" w:rsidR="00916596" w:rsidRDefault="007B0B6A" w:rsidP="002305C4">
      <w:pPr>
        <w:pStyle w:val="BodyTextCont"/>
      </w:pPr>
      <w:r>
        <w:t xml:space="preserve">In </w:t>
      </w:r>
      <w:r w:rsidR="00DA414C">
        <w:t>general,</w:t>
      </w:r>
      <w:r>
        <w:t xml:space="preserve"> t</w:t>
      </w:r>
      <w:r w:rsidR="00080639">
        <w:t>he encoder can be written as</w:t>
      </w:r>
      <w:commentRangeStart w:id="4"/>
      <w:r w:rsidR="00080639">
        <w:t xml:space="preserve"> </w:t>
      </w:r>
      <w:r w:rsidR="003009D2">
        <w:t>a function</w:t>
      </w:r>
      <w:r w:rsidR="005A1A34">
        <w:t xml:space="preserve"> </w:t>
      </w:r>
      <m:oMath>
        <m:r>
          <w:rPr>
            <w:rFonts w:ascii="Cambria Math" w:hAnsi="Cambria Math"/>
          </w:rPr>
          <m:t>g</m:t>
        </m:r>
        <w:commentRangeEnd w:id="4"/>
        <m:r>
          <m:rPr>
            <m:sty m:val="p"/>
          </m:rPr>
          <w:rPr>
            <w:rStyle w:val="Rimandocommento"/>
            <w:rFonts w:ascii="Times" w:hAnsi="Times"/>
          </w:rPr>
          <w:commentReference w:id="4"/>
        </m:r>
      </m:oMath>
    </w:p>
    <w:p w14:paraId="641A1011" w14:textId="56E758C8" w:rsidR="003009D2" w:rsidRDefault="003009D2" w:rsidP="00916596">
      <w:pPr>
        <w:pStyle w:val="BodyTextFirst"/>
      </w:pPr>
    </w:p>
    <w:p w14:paraId="0445CD1F" w14:textId="332C2760" w:rsidR="003009D2" w:rsidRPr="003009D2" w:rsidRDefault="00D8608A" w:rsidP="00916596">
      <w:pPr>
        <w:pStyle w:val="BodyTextFirst"/>
      </w:pPr>
      <m:oMathPara>
        <m:oMath>
          <m:sSub>
            <m:sSubPr>
              <m:ctrlPr>
                <w:rPr>
                  <w:rFonts w:ascii="Cambria Math" w:hAnsi="Cambria Math"/>
                  <w:i/>
                </w:rPr>
              </m:ctrlPr>
            </m:sSubPr>
            <m:e>
              <m:r>
                <m:rPr>
                  <m:sty m:val="bi"/>
                </m:rPr>
                <w:rPr>
                  <w:rFonts w:ascii="Cambria Math" w:hAnsi="Cambria Math"/>
                </w:rPr>
                <m:t>h</m:t>
              </m:r>
              <m:ctrlPr>
                <w:rPr>
                  <w:rFonts w:ascii="Cambria Math" w:hAnsi="Cambria Math"/>
                  <w:b/>
                  <w:bCs/>
                  <w:i/>
                </w:rPr>
              </m:ctrlPr>
            </m:e>
            <m:sub>
              <m:r>
                <w:rPr>
                  <w:rFonts w:ascii="Cambria Math" w:hAnsi="Cambria Math"/>
                </w:rPr>
                <m:t>i</m:t>
              </m:r>
            </m:sub>
          </m:sSub>
          <m:r>
            <w:rPr>
              <w:rFonts w:ascii="Cambria Math" w:hAnsi="Cambria Math"/>
            </w:rPr>
            <m:t>=g(</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oMath>
      </m:oMathPara>
    </w:p>
    <w:p w14:paraId="3FEF5D4D" w14:textId="5CDB1B21" w:rsidR="003009D2" w:rsidRDefault="003009D2" w:rsidP="00916596">
      <w:pPr>
        <w:pStyle w:val="BodyTextFirst"/>
      </w:pPr>
    </w:p>
    <w:p w14:paraId="5CAC97C1" w14:textId="3142A437" w:rsidR="003009D2" w:rsidRDefault="003009D2" w:rsidP="00916596">
      <w:pPr>
        <w:pStyle w:val="BodyTextFirst"/>
      </w:pPr>
      <w:r>
        <w:lastRenderedPageBreak/>
        <w:t xml:space="preserve">Where </w:t>
      </w:r>
      <m:oMath>
        <m:sSub>
          <m:sSubPr>
            <m:ctrlPr>
              <w:rPr>
                <w:rFonts w:ascii="Cambria Math" w:hAnsi="Cambria Math"/>
                <w:i/>
              </w:rPr>
            </m:ctrlPr>
          </m:sSubPr>
          <m:e>
            <m:r>
              <m:rPr>
                <m:sty m:val="bi"/>
              </m:rPr>
              <w:rPr>
                <w:rFonts w:ascii="Cambria Math" w:hAnsi="Cambria Math"/>
              </w:rPr>
              <m:t>h</m:t>
            </m:r>
            <m:ctrlPr>
              <w:rPr>
                <w:rFonts w:ascii="Cambria Math" w:hAnsi="Cambria Math"/>
                <w:b/>
                <w:bCs/>
                <w:i/>
              </w:rPr>
            </m:ctrlPr>
          </m:e>
          <m:sub>
            <m:r>
              <w:rPr>
                <w:rFonts w:ascii="Cambria Math" w:hAnsi="Cambria Math"/>
              </w:rPr>
              <m:t>i</m:t>
            </m:r>
          </m:sub>
        </m:sSub>
      </m:oMath>
      <w:r>
        <w:t xml:space="preserve"> </w:t>
      </w:r>
      <w:r w:rsidR="006E374C">
        <w:t xml:space="preserve">(the latent feature representation) </w:t>
      </w:r>
      <w:r>
        <w:t xml:space="preserve">is the output of the </w:t>
      </w:r>
      <w:r w:rsidRPr="007B0B6A">
        <w:rPr>
          <w:b/>
          <w:bCs/>
        </w:rPr>
        <w:t>encoder</w:t>
      </w:r>
      <w:r>
        <w:t xml:space="preserve"> block in Figure (25.1) when we evaluate it on the input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t xml:space="preserve">. The </w:t>
      </w:r>
      <w:r>
        <w:rPr>
          <w:b/>
          <w:bCs/>
        </w:rPr>
        <w:t>decoder</w:t>
      </w:r>
      <w:r>
        <w:t xml:space="preserve"> (and the output of the network that we will indicate with </w:t>
      </w:r>
      <m:oMath>
        <m:sSub>
          <m:sSubPr>
            <m:ctrlPr>
              <w:rPr>
                <w:rFonts w:ascii="Cambria Math" w:hAnsi="Cambria Math"/>
                <w:b/>
                <w:bCs/>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t xml:space="preserve">) can be written then as </w:t>
      </w:r>
      <w:r w:rsidR="007B0B6A">
        <w:t xml:space="preserve">a </w:t>
      </w:r>
      <w:r w:rsidR="006E374C">
        <w:t xml:space="preserve">second </w:t>
      </w:r>
      <w:r>
        <w:t>generic function</w:t>
      </w:r>
      <w:r w:rsidR="007B0B6A">
        <w:t xml:space="preserve"> </w:t>
      </w:r>
      <m:oMath>
        <m:r>
          <w:rPr>
            <w:rFonts w:ascii="Cambria Math" w:hAnsi="Cambria Math"/>
          </w:rPr>
          <m:t>f</m:t>
        </m:r>
      </m:oMath>
      <w:r w:rsidR="005A1A34">
        <w:t xml:space="preserve"> </w:t>
      </w:r>
      <w:r w:rsidR="007B0B6A">
        <w:t>of the latent features</w:t>
      </w:r>
    </w:p>
    <w:p w14:paraId="6F06D519" w14:textId="742A11D2" w:rsidR="003009D2" w:rsidRDefault="003009D2" w:rsidP="00916596">
      <w:pPr>
        <w:pStyle w:val="BodyTextFirst"/>
      </w:pPr>
    </w:p>
    <w:p w14:paraId="0CFA9B4E" w14:textId="3F7B9F0B" w:rsidR="003009D2" w:rsidRPr="003009D2" w:rsidRDefault="00D8608A" w:rsidP="00916596">
      <w:pPr>
        <w:pStyle w:val="BodyTextFirst"/>
      </w:pPr>
      <m:oMathPara>
        <m:oMath>
          <m:sSub>
            <m:sSubPr>
              <m:ctrlPr>
                <w:rPr>
                  <w:rFonts w:ascii="Cambria Math" w:hAnsi="Cambria Math"/>
                  <w:b/>
                  <w:bCs/>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w:rPr>
                      <w:rFonts w:ascii="Cambria Math" w:hAnsi="Cambria Math"/>
                    </w:rPr>
                    <m:t>i</m:t>
                  </m:r>
                </m:sub>
              </m:sSub>
            </m:e>
          </m:d>
          <m:r>
            <w:rPr>
              <w:rFonts w:ascii="Cambria Math" w:hAnsi="Cambria Math"/>
            </w:rPr>
            <m:t>=</m:t>
          </m:r>
          <w:commentRangeStart w:id="5"/>
          <m:r>
            <w:rPr>
              <w:rFonts w:ascii="Cambria Math" w:hAnsi="Cambria Math"/>
            </w:rPr>
            <m:t>g</m:t>
          </m:r>
          <m:d>
            <m:dPr>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e>
          </m:d>
          <m:r>
            <w:rPr>
              <w:rFonts w:ascii="Cambria Math" w:hAnsi="Cambria Math"/>
            </w:rPr>
            <m:t>.</m:t>
          </m:r>
          <w:commentRangeEnd w:id="5"/>
          <m:r>
            <m:rPr>
              <m:sty m:val="p"/>
            </m:rPr>
            <w:rPr>
              <w:rStyle w:val="Rimandocommento"/>
              <w:rFonts w:ascii="Times" w:eastAsia="Calibri" w:hAnsi="Times"/>
            </w:rPr>
            <w:commentReference w:id="5"/>
          </m:r>
        </m:oMath>
      </m:oMathPara>
    </w:p>
    <w:p w14:paraId="6ADCE88A" w14:textId="31B0FD4B" w:rsidR="003009D2" w:rsidRDefault="003009D2" w:rsidP="003009D2">
      <w:pPr>
        <w:pStyle w:val="BodyTextFirst"/>
      </w:pPr>
    </w:p>
    <w:p w14:paraId="6DF2021B" w14:textId="72B55342" w:rsidR="003009D2" w:rsidRDefault="007B0B6A" w:rsidP="003009D2">
      <w:pPr>
        <w:pStyle w:val="BodyTextFirst"/>
      </w:pPr>
      <w:r>
        <w:t>Training</w:t>
      </w:r>
      <w:r w:rsidR="003009D2">
        <w:t xml:space="preserve"> an autoencoder </w:t>
      </w:r>
      <w:r w:rsidR="006C1B22">
        <w:t xml:space="preserve">simply </w:t>
      </w:r>
      <w:r w:rsidR="003009D2">
        <w:t xml:space="preserve">means </w:t>
      </w:r>
      <w:r w:rsidR="006C1B22">
        <w:t>finding</w:t>
      </w:r>
      <w:r w:rsidR="003009D2">
        <w:t xml:space="preserve"> the</w:t>
      </w:r>
      <w:ins w:id="6" w:author="Dario Piga" w:date="2020-11-23T09:31:00Z">
        <w:r w:rsidR="00050CC4">
          <w:t xml:space="preserve"> functions</w:t>
        </w:r>
      </w:ins>
      <w:r w:rsidR="003009D2">
        <w:t xml:space="preserve"> </w:t>
      </w:r>
      <m:oMath>
        <m:r>
          <w:rPr>
            <w:rFonts w:ascii="Cambria Math" w:hAnsi="Cambria Math"/>
          </w:rPr>
          <m:t>g(⋅)</m:t>
        </m:r>
      </m:oMath>
      <w:r w:rsidR="003009D2">
        <w:t xml:space="preserve"> and </w:t>
      </w:r>
      <m:oMath>
        <m:r>
          <w:rPr>
            <w:rFonts w:ascii="Cambria Math" w:hAnsi="Cambria Math"/>
          </w:rPr>
          <m:t>f(⋅)</m:t>
        </m:r>
      </m:oMath>
      <w:r w:rsidR="003009D2">
        <w:t xml:space="preserve"> that satisfy</w:t>
      </w:r>
    </w:p>
    <w:p w14:paraId="4B6C29DF" w14:textId="0F8F2043" w:rsidR="003009D2" w:rsidRDefault="003009D2" w:rsidP="003009D2">
      <w:pPr>
        <w:pStyle w:val="BodyTextFirst"/>
      </w:pPr>
    </w:p>
    <w:p w14:paraId="00D5726D" w14:textId="759B4103" w:rsidR="003009D2" w:rsidRPr="00065BEA" w:rsidRDefault="00D8608A" w:rsidP="003009D2">
      <w:pPr>
        <w:pStyle w:val="BodyTextFirst"/>
      </w:pPr>
      <m:oMathPara>
        <m:oMath>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min</m:t>
                      </m:r>
                    </m:e>
                    <m:sub>
                      <m:r>
                        <w:rPr>
                          <w:rFonts w:ascii="Cambria Math" w:hAnsi="Cambria Math"/>
                        </w:rPr>
                        <m:t>f,g</m:t>
                      </m:r>
                    </m:sub>
                  </m:sSub>
                </m:fName>
                <m:e>
                  <m:r>
                    <m:rPr>
                      <m:scr m:val="double-struck"/>
                    </m:rPr>
                    <w:rPr>
                      <w:rFonts w:ascii="Cambria Math" w:hAnsi="Cambria Math"/>
                    </w:rPr>
                    <m:t>E</m:t>
                  </m:r>
                  <m:d>
                    <m:dPr>
                      <m:begChr m:val="["/>
                      <m:endChr m:val="]"/>
                      <m:ctrlPr>
                        <w:rPr>
                          <w:rFonts w:ascii="Cambria Math" w:hAnsi="Cambria Math"/>
                          <w:i/>
                        </w:rPr>
                      </m:ctrlPr>
                    </m:dPr>
                    <m:e>
                      <m:r>
                        <m:rPr>
                          <m:sty m:val="p"/>
                        </m:rPr>
                        <w:rPr>
                          <w:rFonts w:ascii="Cambria Math" w:hAnsi="Cambria Math"/>
                        </w:rPr>
                        <m:t>Δ</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w:commentRangeStart w:id="7"/>
                      <m:r>
                        <w:rPr>
                          <w:rFonts w:ascii="Cambria Math" w:hAnsi="Cambria Math"/>
                        </w:rPr>
                        <m:t xml:space="preserve"> g(f</m:t>
                      </m:r>
                      <w:commentRangeEnd w:id="7"/>
                      <m:r>
                        <m:rPr>
                          <m:sty m:val="p"/>
                        </m:rPr>
                        <w:rPr>
                          <w:rStyle w:val="Rimandocommento"/>
                          <w:rFonts w:ascii="Times" w:eastAsia="Calibri" w:hAnsi="Times"/>
                        </w:rPr>
                        <w:commentReference w:id="7"/>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e>
                  </m:d>
                </m:e>
              </m:func>
            </m:e>
          </m:func>
        </m:oMath>
      </m:oMathPara>
    </w:p>
    <w:p w14:paraId="601A14F0" w14:textId="63A216F9" w:rsidR="00065BEA" w:rsidRDefault="00065BEA" w:rsidP="003009D2">
      <w:pPr>
        <w:pStyle w:val="BodyTextFirst"/>
      </w:pPr>
    </w:p>
    <w:p w14:paraId="5C583BDA" w14:textId="5300BA0A" w:rsidR="00065BEA" w:rsidRDefault="000B3F8F" w:rsidP="003009D2">
      <w:pPr>
        <w:pStyle w:val="BodyTextFirst"/>
      </w:pPr>
      <w:r>
        <w:t xml:space="preserve">Where </w:t>
      </w:r>
      <m:oMath>
        <m:r>
          <m:rPr>
            <m:sty m:val="p"/>
          </m:rPr>
          <w:rPr>
            <w:rFonts w:ascii="Cambria Math" w:hAnsi="Cambria Math"/>
          </w:rPr>
          <m:t>Δ</m:t>
        </m:r>
      </m:oMath>
      <w:r>
        <w:t xml:space="preserve"> indicates a measure of how the input and the output of the autoencoder </w:t>
      </w:r>
      <w:commentRangeStart w:id="8"/>
      <w:r w:rsidR="00E31094">
        <w:t>differ</w:t>
      </w:r>
      <w:commentRangeEnd w:id="8"/>
      <w:r w:rsidR="00050CC4">
        <w:rPr>
          <w:rStyle w:val="Rimandocommento"/>
          <w:rFonts w:ascii="Times" w:eastAsia="Calibri" w:hAnsi="Times"/>
        </w:rPr>
        <w:commentReference w:id="8"/>
      </w:r>
      <w:r>
        <w:t xml:space="preserve"> (more on that later)</w:t>
      </w:r>
      <w:r w:rsidR="00E96772">
        <w:t xml:space="preserve"> </w:t>
      </w:r>
      <w:commentRangeStart w:id="9"/>
      <w:r w:rsidR="00E96772">
        <w:t xml:space="preserve">and </w:t>
      </w:r>
      <m:oMath>
        <m:r>
          <m:rPr>
            <m:scr m:val="double-struck"/>
          </m:rPr>
          <w:rPr>
            <w:rFonts w:ascii="Cambria Math" w:hAnsi="Cambria Math"/>
          </w:rPr>
          <m:t>E</m:t>
        </m:r>
        <m:d>
          <m:dPr>
            <m:begChr m:val="["/>
            <m:endChr m:val="]"/>
            <m:ctrlPr>
              <w:rPr>
                <w:rFonts w:ascii="Cambria Math" w:hAnsi="Cambria Math"/>
                <w:i/>
              </w:rPr>
            </m:ctrlPr>
          </m:dPr>
          <m:e>
            <m:r>
              <w:rPr>
                <w:rFonts w:ascii="Cambria Math" w:hAnsi="Cambria Math"/>
              </w:rPr>
              <m:t>⋅</m:t>
            </m:r>
          </m:e>
        </m:d>
      </m:oMath>
      <w:r w:rsidR="00E96772">
        <w:t xml:space="preserve"> the expected value</w:t>
      </w:r>
      <w:r w:rsidR="007F1166">
        <w:t xml:space="preserve"> </w:t>
      </w:r>
      <w:commentRangeEnd w:id="9"/>
      <w:r w:rsidR="00050CC4">
        <w:rPr>
          <w:rStyle w:val="Rimandocommento"/>
          <w:rFonts w:ascii="Times" w:eastAsia="Calibri" w:hAnsi="Times"/>
        </w:rPr>
        <w:commentReference w:id="9"/>
      </w:r>
      <w:r w:rsidR="007F1166">
        <w:t>(</w:t>
      </w:r>
      <w:commentRangeStart w:id="10"/>
      <w:r w:rsidR="007F1166">
        <w:t>or</w:t>
      </w:r>
      <w:r w:rsidR="00E31094">
        <w:t>,</w:t>
      </w:r>
      <w:r w:rsidR="007F1166">
        <w:t xml:space="preserve"> in other term</w:t>
      </w:r>
      <w:r w:rsidR="005A1A34">
        <w:t>s,</w:t>
      </w:r>
      <w:r w:rsidR="007F1166">
        <w:t xml:space="preserve"> the mean </w:t>
      </w:r>
      <w:r w:rsidR="00E31094">
        <w:t>over all</w:t>
      </w:r>
      <w:r w:rsidR="007F1166">
        <w:t xml:space="preserve"> observations</w:t>
      </w:r>
      <w:commentRangeEnd w:id="10"/>
      <w:r w:rsidR="00D8608A">
        <w:rPr>
          <w:rStyle w:val="Rimandocommento"/>
          <w:rFonts w:ascii="Times" w:eastAsia="Calibri" w:hAnsi="Times"/>
        </w:rPr>
        <w:commentReference w:id="10"/>
      </w:r>
      <w:r w:rsidR="007F1166">
        <w:t>)</w:t>
      </w:r>
      <w:r>
        <w:t xml:space="preserve">.  </w:t>
      </w:r>
      <w:r w:rsidR="00DA6A0F">
        <w:t>Depending</w:t>
      </w:r>
      <w:r w:rsidR="007B0B6A">
        <w:t xml:space="preserve"> on how one </w:t>
      </w:r>
      <w:r w:rsidR="00E31094">
        <w:t>designs</w:t>
      </w:r>
      <w:r w:rsidR="007B0B6A">
        <w:t xml:space="preserve"> the autoencoder, it may be possible to find </w:t>
      </w:r>
      <m:oMath>
        <m:r>
          <w:rPr>
            <w:rFonts w:ascii="Cambria Math" w:hAnsi="Cambria Math"/>
          </w:rPr>
          <m:t>f</m:t>
        </m:r>
      </m:oMath>
      <w:r w:rsidR="007B0B6A">
        <w:t xml:space="preserve"> and </w:t>
      </w:r>
      <m:oMath>
        <m:r>
          <w:rPr>
            <w:rFonts w:ascii="Cambria Math" w:hAnsi="Cambria Math"/>
          </w:rPr>
          <m:t>g</m:t>
        </m:r>
      </m:oMath>
      <w:r w:rsidR="007B0B6A">
        <w:t xml:space="preserve"> so that the autoencoder learns to reconstruct the output perfectly</w:t>
      </w:r>
      <w:r w:rsidR="005A1A34">
        <w:t>, thus learning the identity function</w:t>
      </w:r>
      <w:r w:rsidR="007B0B6A">
        <w:t>. This is not very useful</w:t>
      </w:r>
      <w:r w:rsidR="00E31094">
        <w:t>,</w:t>
      </w:r>
      <w:r w:rsidR="007B0B6A">
        <w:t xml:space="preserve"> </w:t>
      </w:r>
      <w:r w:rsidR="00601622">
        <w:t xml:space="preserve">as we discussed at the beginning of the chapter, </w:t>
      </w:r>
      <w:r w:rsidR="007B0B6A">
        <w:t>and to avoid this possibility</w:t>
      </w:r>
      <w:r w:rsidR="00E31094">
        <w:t>,</w:t>
      </w:r>
      <w:r w:rsidR="007B0B6A">
        <w:t xml:space="preserve"> regularization in some form is required. </w:t>
      </w:r>
    </w:p>
    <w:p w14:paraId="31B38479" w14:textId="5DEDEA32" w:rsidR="00D40F70" w:rsidRDefault="00D40F70" w:rsidP="00D40F70">
      <w:pPr>
        <w:pStyle w:val="NoteTipCaution"/>
      </w:pPr>
      <w:r w:rsidRPr="00D40F70">
        <w:rPr>
          <w:b/>
          <w:bCs/>
        </w:rPr>
        <w:t>Note</w:t>
      </w:r>
      <w:r>
        <w:t xml:space="preserve"> We want the autoencoder to reconstruct the input </w:t>
      </w:r>
      <w:r w:rsidR="005C42A2">
        <w:t>well</w:t>
      </w:r>
      <w:r>
        <w:t xml:space="preserve"> enough</w:t>
      </w:r>
      <w:r w:rsidR="00DA6A0F">
        <w:t>. Still, at</w:t>
      </w:r>
      <w:r>
        <w:t xml:space="preserve"> the same time</w:t>
      </w:r>
      <w:r w:rsidR="00E31094">
        <w:t>,</w:t>
      </w:r>
      <w:r>
        <w:t xml:space="preserve"> it should create a latent representation (the output of the encoder) that is useful and meaningful.</w:t>
      </w:r>
    </w:p>
    <w:p w14:paraId="22C4D5F1" w14:textId="15CB1F2C" w:rsidR="00D40F70" w:rsidRDefault="007D77DB" w:rsidP="00D40F70">
      <w:pPr>
        <w:pStyle w:val="BodyTextFirst"/>
      </w:pPr>
      <w:r>
        <w:t>Regularization can be enforced in two main ways:</w:t>
      </w:r>
    </w:p>
    <w:p w14:paraId="2C778F49" w14:textId="7614BBBC" w:rsidR="007D77DB" w:rsidRDefault="007D77DB" w:rsidP="007D77DB">
      <w:pPr>
        <w:pStyle w:val="Bullet"/>
      </w:pPr>
      <w:commentRangeStart w:id="11"/>
      <w:r>
        <w:t xml:space="preserve">Adding a </w:t>
      </w:r>
      <w:r w:rsidR="00E31094">
        <w:t>"</w:t>
      </w:r>
      <w:r>
        <w:t>bottleneck</w:t>
      </w:r>
      <w:r w:rsidR="00E31094">
        <w:t>,"</w:t>
      </w:r>
      <w:r>
        <w:t xml:space="preserve"> </w:t>
      </w:r>
      <w:r w:rsidR="00FC21D6">
        <w:t xml:space="preserve">or in other words </w:t>
      </w:r>
      <w:r>
        <w:t xml:space="preserve">making the latent </w:t>
      </w:r>
      <w:r w:rsidR="00E31094">
        <w:t>feature's</w:t>
      </w:r>
      <w:r>
        <w:t xml:space="preserve"> dimensionality lower </w:t>
      </w:r>
      <w:r w:rsidR="00DA414C">
        <w:t xml:space="preserve">(often much lower) </w:t>
      </w:r>
      <w:r>
        <w:t xml:space="preserve">than the </w:t>
      </w:r>
      <w:r w:rsidR="00E31094">
        <w:t>input's</w:t>
      </w:r>
      <w:r>
        <w:t>.</w:t>
      </w:r>
      <w:commentRangeEnd w:id="11"/>
      <w:r w:rsidR="000F5395">
        <w:rPr>
          <w:rStyle w:val="Rimandocommento"/>
          <w:rFonts w:ascii="Times" w:hAnsi="Times"/>
        </w:rPr>
        <w:commentReference w:id="11"/>
      </w:r>
    </w:p>
    <w:p w14:paraId="606D2625" w14:textId="3B7638D7" w:rsidR="007D77DB" w:rsidRDefault="007D77DB" w:rsidP="007D77DB">
      <w:pPr>
        <w:pStyle w:val="Bullet"/>
      </w:pPr>
      <w:r>
        <w:t>Enforce sparsity in the latent feature output.</w:t>
      </w:r>
    </w:p>
    <w:p w14:paraId="76946A4D" w14:textId="0DD7F4BA" w:rsidR="007D77DB" w:rsidRDefault="007D77DB" w:rsidP="007D77DB">
      <w:pPr>
        <w:pStyle w:val="BodyTextFirst"/>
      </w:pPr>
      <w:r>
        <w:t>In this chapter we will look at the first method</w:t>
      </w:r>
      <w:r w:rsidR="007A026E">
        <w:t xml:space="preserve"> in detail</w:t>
      </w:r>
      <w:r>
        <w:t xml:space="preserve">, </w:t>
      </w:r>
      <w:r w:rsidR="00DA414C">
        <w:t>but to</w:t>
      </w:r>
      <w:r>
        <w:t xml:space="preserve"> </w:t>
      </w:r>
      <w:r w:rsidR="0035238B">
        <w:t>understand</w:t>
      </w:r>
      <w:r>
        <w:t xml:space="preserve"> the second</w:t>
      </w:r>
      <w:r w:rsidR="0035238B">
        <w:t>,</w:t>
      </w:r>
      <w:r>
        <w:t xml:space="preserve"> it simply mean</w:t>
      </w:r>
      <w:r w:rsidR="00FC21D6">
        <w:t>s</w:t>
      </w:r>
      <w:r>
        <w:t xml:space="preserve"> </w:t>
      </w:r>
      <w:r w:rsidR="007F19AC">
        <w:t>using</w:t>
      </w:r>
      <w:r>
        <w:t xml:space="preserve"> </w:t>
      </w:r>
      <w:r w:rsidR="00FC21D6">
        <w:t xml:space="preserve">a regularization term, for example </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oMath>
      <w:r>
        <w:t xml:space="preserve"> regularization</w:t>
      </w:r>
      <w:r w:rsidR="00FC21D6">
        <w:t>.</w:t>
      </w:r>
      <w:r>
        <w:t xml:space="preserve"> </w:t>
      </w:r>
      <w:r w:rsidR="00FC21D6">
        <w:t xml:space="preserve">In other </w:t>
      </w:r>
      <w:r w:rsidR="002F3B84">
        <w:t>words,</w:t>
      </w:r>
      <w:r>
        <w:t xml:space="preserve"> find</w:t>
      </w:r>
      <w:r w:rsidR="007F19AC">
        <w:t>ing</w:t>
      </w:r>
      <w:r>
        <w:t xml:space="preserve"> the best </w:t>
      </w:r>
      <m:oMath>
        <m:r>
          <w:rPr>
            <w:rFonts w:ascii="Cambria Math" w:hAnsi="Cambria Math"/>
          </w:rPr>
          <m:t>g(⋅)</m:t>
        </m:r>
      </m:oMath>
      <w:r>
        <w:t xml:space="preserve"> and </w:t>
      </w:r>
      <m:oMath>
        <m:r>
          <w:rPr>
            <w:rFonts w:ascii="Cambria Math" w:hAnsi="Cambria Math"/>
          </w:rPr>
          <m:t>f(⋅)</m:t>
        </m:r>
      </m:oMath>
      <w:r>
        <w:t xml:space="preserve"> that satisfy</w:t>
      </w:r>
    </w:p>
    <w:p w14:paraId="36BF111F" w14:textId="77777777" w:rsidR="007D77DB" w:rsidRDefault="007D77DB" w:rsidP="007D77DB">
      <w:pPr>
        <w:pStyle w:val="BodyTextFirst"/>
      </w:pPr>
    </w:p>
    <w:p w14:paraId="5B00A38F" w14:textId="07D53B5D" w:rsidR="007D77DB" w:rsidRPr="007D77DB" w:rsidRDefault="00D8608A" w:rsidP="007D77DB">
      <w:pPr>
        <w:pStyle w:val="BodyTextFirst"/>
      </w:pPr>
      <m:oMathPara>
        <m:oMath>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min</m:t>
                      </m:r>
                    </m:e>
                    <m:sub>
                      <m:r>
                        <w:rPr>
                          <w:rFonts w:ascii="Cambria Math" w:hAnsi="Cambria Math"/>
                        </w:rPr>
                        <m:t>f,g</m:t>
                      </m:r>
                    </m:sub>
                  </m:sSub>
                </m:fName>
                <m:e>
                  <m:r>
                    <m:rPr>
                      <m:scr m:val="double-struck"/>
                    </m:rPr>
                    <w:rPr>
                      <w:rFonts w:ascii="Cambria Math" w:hAnsi="Cambria Math"/>
                    </w:rPr>
                    <m:t>(E</m:t>
                  </m:r>
                  <m:d>
                    <m:dPr>
                      <m:begChr m:val="["/>
                      <m:endChr m:val="]"/>
                      <m:ctrlPr>
                        <w:rPr>
                          <w:rFonts w:ascii="Cambria Math" w:hAnsi="Cambria Math"/>
                          <w:i/>
                        </w:rPr>
                      </m:ctrlPr>
                    </m:dPr>
                    <m:e>
                      <m:r>
                        <m:rPr>
                          <m:sty m:val="p"/>
                        </m:rPr>
                        <w:rPr>
                          <w:rFonts w:ascii="Cambria Math" w:hAnsi="Cambria Math"/>
                        </w:rPr>
                        <m:t>Δ</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 g(f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e>
                  </m:d>
                </m:e>
              </m:func>
            </m:e>
          </m:func>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a</m:t>
                      </m:r>
                      <m:ctrlPr>
                        <w:rPr>
                          <w:rFonts w:ascii="Cambria Math" w:hAnsi="Cambria Math"/>
                          <w:b/>
                          <w:bCs/>
                          <w:i/>
                        </w:rPr>
                      </m:ctrlPr>
                    </m:e>
                    <m:sub>
                      <m:r>
                        <w:rPr>
                          <w:rFonts w:ascii="Cambria Math" w:hAnsi="Cambria Math"/>
                        </w:rPr>
                        <m:t>i</m:t>
                      </m:r>
                    </m:sub>
                  </m:sSub>
                </m:e>
              </m:d>
            </m:e>
          </m:nary>
          <m:r>
            <w:rPr>
              <w:rFonts w:ascii="Cambria Math" w:hAnsi="Cambria Math"/>
            </w:rPr>
            <m:t>)</m:t>
          </m:r>
        </m:oMath>
      </m:oMathPara>
    </w:p>
    <w:p w14:paraId="6FEB5F6B" w14:textId="33B88ABA" w:rsidR="007D77DB" w:rsidRDefault="007D77DB" w:rsidP="007D77DB">
      <w:pPr>
        <w:pStyle w:val="BodyTextFirst"/>
      </w:pPr>
    </w:p>
    <w:p w14:paraId="4475030A" w14:textId="0EA14D2B" w:rsidR="007F19AC" w:rsidRDefault="007D77DB" w:rsidP="00DA414C">
      <w:pPr>
        <w:pStyle w:val="BodyTextFirst"/>
      </w:pPr>
      <w:commentRangeStart w:id="12"/>
      <w:r>
        <w:t xml:space="preserve">Where </w:t>
      </w:r>
      <m:oMath>
        <m:sSub>
          <m:sSubPr>
            <m:ctrlPr>
              <w:rPr>
                <w:rFonts w:ascii="Cambria Math" w:hAnsi="Cambria Math"/>
                <w:i/>
              </w:rPr>
            </m:ctrlPr>
          </m:sSubPr>
          <m:e>
            <m:r>
              <m:rPr>
                <m:sty m:val="bi"/>
              </m:rPr>
              <w:rPr>
                <w:rFonts w:ascii="Cambria Math" w:hAnsi="Cambria Math"/>
              </w:rPr>
              <m:t>a</m:t>
            </m:r>
            <m:ctrlPr>
              <w:rPr>
                <w:rFonts w:ascii="Cambria Math" w:hAnsi="Cambria Math"/>
                <w:b/>
                <w:bCs/>
                <w:i/>
              </w:rPr>
            </m:ctrlPr>
          </m:e>
          <m:sub>
            <m:r>
              <w:rPr>
                <w:rFonts w:ascii="Cambria Math" w:hAnsi="Cambria Math"/>
              </w:rPr>
              <m:t>i</m:t>
            </m:r>
          </m:sub>
        </m:sSub>
      </m:oMath>
      <w:r>
        <w:t xml:space="preserve"> are the output</w:t>
      </w:r>
      <w:r w:rsidR="002F3B84">
        <w:t>s</w:t>
      </w:r>
      <w:r>
        <w:t xml:space="preserve"> of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layer</w:t>
      </w:r>
      <w:commentRangeEnd w:id="12"/>
      <w:r w:rsidR="000F5395">
        <w:rPr>
          <w:rStyle w:val="Rimandocommento"/>
          <w:rFonts w:ascii="Times" w:eastAsia="Calibri" w:hAnsi="Times"/>
        </w:rPr>
        <w:commentReference w:id="12"/>
      </w:r>
      <w:r w:rsidR="00DA414C">
        <w:rPr>
          <w:rStyle w:val="Rimandonotaapidipagina"/>
        </w:rPr>
        <w:footnoteReference w:id="6"/>
      </w:r>
      <w:r>
        <w:t xml:space="preserve">. </w:t>
      </w:r>
      <w:r w:rsidR="00DA414C">
        <w:t xml:space="preserve"> </w:t>
      </w:r>
      <w:r w:rsidR="002F3B84">
        <w:t xml:space="preserve">Both methods are effective (and sometimes applied at the same time). </w:t>
      </w:r>
      <w:r w:rsidR="00B63433">
        <w:t>However for practical reasons, w</w:t>
      </w:r>
      <w:r w:rsidR="002F3B84">
        <w:t xml:space="preserve">e will concentrate in this chapter </w:t>
      </w:r>
      <w:r w:rsidR="007F19AC">
        <w:t xml:space="preserve">only </w:t>
      </w:r>
      <w:r w:rsidR="007A026E">
        <w:t>on</w:t>
      </w:r>
      <w:r w:rsidR="002F3B84">
        <w:t xml:space="preserve"> the first method as it is the most often used in practical applications</w:t>
      </w:r>
      <w:r w:rsidR="007A026E">
        <w:t xml:space="preserve"> and often easier to implement</w:t>
      </w:r>
      <w:r w:rsidR="008A3FC6">
        <w:t xml:space="preserve"> in code.</w:t>
      </w:r>
    </w:p>
    <w:p w14:paraId="0D03B1A5" w14:textId="01BE930A" w:rsidR="003009D2" w:rsidRDefault="002F3B84" w:rsidP="007F19AC">
      <w:pPr>
        <w:pStyle w:val="BodyTextCont"/>
      </w:pPr>
      <w:r>
        <w:t>We</w:t>
      </w:r>
      <w:r w:rsidR="00DA414C">
        <w:t xml:space="preserve"> turn </w:t>
      </w:r>
      <w:r>
        <w:t xml:space="preserve">now </w:t>
      </w:r>
      <w:r w:rsidR="00DA414C">
        <w:t xml:space="preserve">to a specific type of autoencoders: </w:t>
      </w:r>
      <w:r w:rsidR="00744FE3">
        <w:t xml:space="preserve">those that </w:t>
      </w:r>
      <w:r w:rsidR="007F19AC">
        <w:t>build</w:t>
      </w:r>
      <w:r w:rsidR="00744FE3">
        <w:t xml:space="preserve"> </w:t>
      </w:r>
      <m:oMath>
        <m:r>
          <w:rPr>
            <w:rFonts w:ascii="Cambria Math" w:hAnsi="Cambria Math"/>
          </w:rPr>
          <m:t>f</m:t>
        </m:r>
      </m:oMath>
      <w:r w:rsidR="00744FE3">
        <w:t xml:space="preserve"> and </w:t>
      </w:r>
      <m:oMath>
        <m:r>
          <w:rPr>
            <w:rFonts w:ascii="Cambria Math" w:hAnsi="Cambria Math"/>
          </w:rPr>
          <m:t>g</m:t>
        </m:r>
      </m:oMath>
      <w:r w:rsidR="00744FE3">
        <w:t xml:space="preserve"> with </w:t>
      </w:r>
      <w:r w:rsidR="00DA414C">
        <w:t xml:space="preserve">feed-forward </w:t>
      </w:r>
      <w:r w:rsidR="00744FE3">
        <w:t>networks</w:t>
      </w:r>
      <w:r w:rsidR="00DA414C">
        <w:t>.</w:t>
      </w:r>
    </w:p>
    <w:p w14:paraId="75250ADB" w14:textId="74D70F67" w:rsidR="00BA1EE0" w:rsidRPr="00BA1EE0" w:rsidRDefault="00BA1EE0" w:rsidP="00BA1EE0">
      <w:pPr>
        <w:pStyle w:val="Titolo1"/>
      </w:pPr>
      <w:r w:rsidRPr="00BA1EE0">
        <w:lastRenderedPageBreak/>
        <w:t>Feed Forward Autoencoders</w:t>
      </w:r>
    </w:p>
    <w:p w14:paraId="34AB054D" w14:textId="7E7ED741" w:rsidR="00BA1EE0" w:rsidRDefault="005F5A70" w:rsidP="005F5A70">
      <w:pPr>
        <w:pStyle w:val="BodyTextFirst"/>
      </w:pPr>
      <w:r>
        <w:t xml:space="preserve">A </w:t>
      </w:r>
      <w:r w:rsidR="00366C6D">
        <w:t>Feed-Forward</w:t>
      </w:r>
      <w:r>
        <w:t xml:space="preserve"> Autoencoder (FFA) is a neural network made </w:t>
      </w:r>
      <w:r w:rsidR="00366C6D">
        <w:t>of</w:t>
      </w:r>
      <w:r>
        <w:t xml:space="preserve"> dense layers</w:t>
      </w:r>
      <w:r w:rsidR="00DD3B58">
        <w:rPr>
          <w:rStyle w:val="Rimandonotaapidipagina"/>
        </w:rPr>
        <w:footnoteReference w:id="7"/>
      </w:r>
      <w:r w:rsidR="00BD4644">
        <w:t xml:space="preserve"> with a specific architecture, as can be </w:t>
      </w:r>
      <w:r w:rsidR="0081161D">
        <w:t xml:space="preserve">schematically </w:t>
      </w:r>
      <w:r w:rsidR="00BD4644">
        <w:t>seen i</w:t>
      </w:r>
      <w:r>
        <w:t>n Figure (25.</w:t>
      </w:r>
      <w:r w:rsidR="001A2536">
        <w:t>2</w:t>
      </w:r>
      <w:r>
        <w:t>).</w:t>
      </w:r>
    </w:p>
    <w:p w14:paraId="458BD779" w14:textId="178D251C" w:rsidR="005F5A70" w:rsidRDefault="005F5A70" w:rsidP="005F5A70">
      <w:pPr>
        <w:pStyle w:val="BodyTextFirst"/>
        <w:jc w:val="center"/>
      </w:pPr>
    </w:p>
    <w:p w14:paraId="0D6FEE51" w14:textId="77777777" w:rsidR="00082533" w:rsidRDefault="00082533" w:rsidP="005F5A70">
      <w:pPr>
        <w:pStyle w:val="FigureCaption"/>
      </w:pPr>
      <w:r>
        <w:rPr>
          <w:lang w:val="en-GB" w:eastAsia="zh-CN"/>
        </w:rPr>
        <w:drawing>
          <wp:inline distT="0" distB="0" distL="0" distR="0" wp14:anchorId="49A28208" wp14:editId="0B5CECBE">
            <wp:extent cx="4534524" cy="282586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51112" cy="2836201"/>
                    </a:xfrm>
                    <a:prstGeom prst="rect">
                      <a:avLst/>
                    </a:prstGeom>
                  </pic:spPr>
                </pic:pic>
              </a:graphicData>
            </a:graphic>
          </wp:inline>
        </w:drawing>
      </w:r>
    </w:p>
    <w:p w14:paraId="67B8C73F" w14:textId="77777777" w:rsidR="00082533" w:rsidRDefault="00082533" w:rsidP="005F5A70">
      <w:pPr>
        <w:pStyle w:val="FigureCaption"/>
      </w:pPr>
    </w:p>
    <w:p w14:paraId="3E17B98C" w14:textId="14730985" w:rsidR="005F5A70" w:rsidRDefault="005F5A70" w:rsidP="005F5A70">
      <w:pPr>
        <w:pStyle w:val="FigureCaption"/>
      </w:pPr>
      <w:r>
        <w:t>Figure 25.</w:t>
      </w:r>
      <w:r w:rsidR="001A2536">
        <w:t>2</w:t>
      </w:r>
      <w:r>
        <w:t xml:space="preserve">: </w:t>
      </w:r>
      <w:r w:rsidR="003D4217">
        <w:t>A</w:t>
      </w:r>
      <w:r>
        <w:t xml:space="preserve"> typical architecture of a </w:t>
      </w:r>
      <w:r w:rsidR="00366C6D">
        <w:t>Feed-Forward</w:t>
      </w:r>
      <w:r>
        <w:t xml:space="preserve"> Autoencoder. The number of neurons in the layers at first goes down as we move through the network until it reaches the middle and then starts to grow again until the last layer has the same number of</w:t>
      </w:r>
      <w:r w:rsidR="00C2543E">
        <w:t xml:space="preserve"> neurons as the input dimensions.</w:t>
      </w:r>
    </w:p>
    <w:p w14:paraId="1BAFAB75" w14:textId="1C40EE4A" w:rsidR="002E3C0F" w:rsidRDefault="00082533" w:rsidP="001F26E2">
      <w:pPr>
        <w:pStyle w:val="BodyTextFirst"/>
      </w:pPr>
      <w:r>
        <w:t xml:space="preserve">A typical </w:t>
      </w:r>
      <w:r w:rsidR="00236651">
        <w:t xml:space="preserve">FFA </w:t>
      </w:r>
      <w:r>
        <w:t xml:space="preserve">architecture </w:t>
      </w:r>
      <w:r w:rsidR="003D4217">
        <w:t xml:space="preserve">(although it is no </w:t>
      </w:r>
      <w:r w:rsidR="00236651">
        <w:t>mandatory</w:t>
      </w:r>
      <w:r w:rsidR="003D4217">
        <w:t xml:space="preserve"> requirement) </w:t>
      </w:r>
      <w:r>
        <w:t xml:space="preserve">has an odd number of </w:t>
      </w:r>
      <w:r w:rsidR="00366C6D">
        <w:t>layers and</w:t>
      </w:r>
      <w:r w:rsidR="003D4217">
        <w:t xml:space="preserve"> is</w:t>
      </w:r>
      <w:r w:rsidR="00AE5C19">
        <w:t xml:space="preserve"> symmetrical</w:t>
      </w:r>
      <w:r w:rsidR="003D4217">
        <w:t xml:space="preserve"> with respect to the middle layer</w:t>
      </w:r>
      <w:r>
        <w:t xml:space="preserve">. Typically, the first layer has a number of neurons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=n</m:t>
        </m:r>
      </m:oMath>
      <w:r w:rsidR="00741B4D">
        <w:t xml:space="preserve"> (the size of the input observation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oMath>
      <w:r w:rsidR="002E3C0F" w:rsidRPr="002E3C0F">
        <w:t>)</w:t>
      </w:r>
      <w:r>
        <w:t xml:space="preserve">. </w:t>
      </w:r>
      <w:r w:rsidR="00A14DDE">
        <w:t xml:space="preserve">As we </w:t>
      </w:r>
      <w:r w:rsidR="00366C6D">
        <w:t>move</w:t>
      </w:r>
      <w:r>
        <w:t xml:space="preserve"> toward the center of the network</w:t>
      </w:r>
      <w:r w:rsidR="00A14DDE">
        <w:t>,</w:t>
      </w:r>
      <w:r>
        <w:t xml:space="preserve"> the number of neurons in each layer drops in some measure. The middle layer (remember we have an odd number of layers) </w:t>
      </w:r>
      <w:r w:rsidR="00366C6D">
        <w:t xml:space="preserve">usually </w:t>
      </w:r>
      <w:r w:rsidR="0035238B">
        <w:t>has</w:t>
      </w:r>
      <w:r>
        <w:t xml:space="preserve"> </w:t>
      </w:r>
      <w:r w:rsidR="00A14DDE">
        <w:t>the smallest number of</w:t>
      </w:r>
      <w:r>
        <w:t xml:space="preserve"> neurons. </w:t>
      </w:r>
      <w:r w:rsidR="002E3C0F">
        <w:t>The fact that the number of neurons in this layer is smaller than the size of the input is the bottleneck</w:t>
      </w:r>
      <w:r w:rsidR="007F19AC">
        <w:t xml:space="preserve"> we mentioned earlier, thus </w:t>
      </w:r>
      <w:r w:rsidR="002E3C0F">
        <w:t>add</w:t>
      </w:r>
      <w:r w:rsidR="007F19AC">
        <w:t>ing</w:t>
      </w:r>
      <w:r w:rsidR="002E3C0F">
        <w:t xml:space="preserve"> regularization to this kind of </w:t>
      </w:r>
      <w:r w:rsidR="007F19AC">
        <w:t>autoencoders</w:t>
      </w:r>
      <w:r w:rsidR="002E3C0F">
        <w:t xml:space="preserve">. </w:t>
      </w:r>
    </w:p>
    <w:p w14:paraId="2A017BF0" w14:textId="77777777" w:rsidR="002E3C0F" w:rsidRDefault="002E3C0F" w:rsidP="001F26E2">
      <w:pPr>
        <w:pStyle w:val="BodyTextFirst"/>
      </w:pPr>
    </w:p>
    <w:p w14:paraId="7D2E041B" w14:textId="02023E7D" w:rsidR="001F26E2" w:rsidRPr="00A17528" w:rsidRDefault="00082533" w:rsidP="006724A5">
      <w:pPr>
        <w:pStyle w:val="BodyTextCont"/>
      </w:pPr>
      <w:r>
        <w:t>In almost all practical applications</w:t>
      </w:r>
      <w:r w:rsidR="00366C6D">
        <w:t>,</w:t>
      </w:r>
      <w:r>
        <w:t xml:space="preserve"> the layers after the middle one are a mirrored version of the layers before the middle one. For example</w:t>
      </w:r>
      <w:r w:rsidR="00366C6D">
        <w:t>,</w:t>
      </w:r>
      <w:r>
        <w:t xml:space="preserve"> an autoencoder with 3 layers could have the following numbers of neurons: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=10</m:t>
        </m:r>
      </m:oMath>
      <w:r>
        <w:t xml:space="preserve">, </w:t>
      </w:r>
      <m:oMath>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=5</m:t>
        </m:r>
      </m:oMath>
      <w:r>
        <w:t xml:space="preserve"> and then </w:t>
      </w:r>
      <m:oMath>
        <m:sSub>
          <m:sSubPr>
            <m:ctrlPr>
              <w:rPr>
                <w:rFonts w:ascii="Cambria Math" w:hAnsi="Cambria Math"/>
                <w:i/>
              </w:rPr>
            </m:ctrlPr>
          </m:sSubPr>
          <m:e>
            <m:r>
              <w:rPr>
                <w:rFonts w:ascii="Cambria Math" w:hAnsi="Cambria Math"/>
              </w:rPr>
              <m:t>n</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=10</m:t>
        </m:r>
      </m:oMath>
      <w:r>
        <w:t xml:space="preserve"> (supposing we are working on a problem where the input dimension</w:t>
      </w:r>
      <w:r w:rsidR="00AE5C19">
        <w:t xml:space="preserve"> is</w:t>
      </w:r>
      <w:r>
        <w:t xml:space="preserve"> </w:t>
      </w:r>
      <m:oMath>
        <m:r>
          <w:rPr>
            <w:rFonts w:ascii="Cambria Math" w:hAnsi="Cambria Math"/>
          </w:rPr>
          <m:t>n=10</m:t>
        </m:r>
      </m:oMath>
      <w:r>
        <w:t xml:space="preserve">). </w:t>
      </w:r>
      <w:r w:rsidR="00192211">
        <w:t xml:space="preserve">All </w:t>
      </w:r>
      <w:r>
        <w:t>the layer</w:t>
      </w:r>
      <w:r w:rsidR="00AE5C19">
        <w:t>s</w:t>
      </w:r>
      <w:r>
        <w:t xml:space="preserve"> up to and including the middle one</w:t>
      </w:r>
      <w:r w:rsidR="006724A5">
        <w:t>,</w:t>
      </w:r>
      <w:r>
        <w:t xml:space="preserve"> </w:t>
      </w:r>
      <w:r w:rsidR="00AE5C19">
        <w:t>make what is</w:t>
      </w:r>
      <w:r>
        <w:t xml:space="preserve"> called the </w:t>
      </w:r>
      <w:r w:rsidRPr="00082533">
        <w:rPr>
          <w:rStyle w:val="Enfasigrassetto"/>
        </w:rPr>
        <w:t>encoder</w:t>
      </w:r>
      <w:r>
        <w:t xml:space="preserve">, and all the layers from and including the middle one (up to the output) </w:t>
      </w:r>
      <w:r w:rsidR="00AE5C19">
        <w:t>make what is</w:t>
      </w:r>
      <w:r>
        <w:t xml:space="preserve"> called the </w:t>
      </w:r>
      <w:r w:rsidRPr="00082533">
        <w:rPr>
          <w:rStyle w:val="Enfasigrassetto"/>
        </w:rPr>
        <w:t>decoder</w:t>
      </w:r>
      <w:r>
        <w:t xml:space="preserve">, as you can see </w:t>
      </w:r>
      <w:r w:rsidR="00192211">
        <w:lastRenderedPageBreak/>
        <w:t xml:space="preserve">depicted </w:t>
      </w:r>
      <w:r>
        <w:t>in Figure (25.</w:t>
      </w:r>
      <w:r w:rsidR="006724A5">
        <w:t>2</w:t>
      </w:r>
      <w:r>
        <w:t>).</w:t>
      </w:r>
      <w:r w:rsidR="006724A5">
        <w:t xml:space="preserve"> </w:t>
      </w:r>
      <w:r w:rsidR="00EE03CA">
        <w:t xml:space="preserve">If the FFA </w:t>
      </w:r>
      <w:r w:rsidR="00A17528">
        <w:t xml:space="preserve">training </w:t>
      </w:r>
      <w:r w:rsidR="00EE03CA">
        <w:t>is successful</w:t>
      </w:r>
      <w:r w:rsidR="009722A5">
        <w:t>,</w:t>
      </w:r>
      <w:r w:rsidR="00EE03CA">
        <w:t xml:space="preserve"> </w:t>
      </w:r>
      <w:r w:rsidR="00A17528">
        <w:t xml:space="preserve">the </w:t>
      </w:r>
      <w:r w:rsidR="00103648">
        <w:t>result</w:t>
      </w:r>
      <w:r w:rsidR="00A17528">
        <w:t xml:space="preserve"> will be a good </w:t>
      </w:r>
      <w:r w:rsidR="00621672">
        <w:t>approximation</w:t>
      </w:r>
      <w:r w:rsidR="00A17528">
        <w:t xml:space="preserve"> of the input, in other words</w:t>
      </w:r>
      <w:r w:rsidR="00EE03CA">
        <w:t xml:space="preserve">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A17528">
        <w:t>.</w:t>
      </w:r>
      <w:r w:rsidR="00EE03CA">
        <w:t xml:space="preserve"> </w:t>
      </w:r>
      <w:r w:rsidR="0081128A">
        <w:t xml:space="preserve">What is </w:t>
      </w:r>
      <w:r w:rsidR="009722A5">
        <w:t>essential</w:t>
      </w:r>
      <w:r w:rsidR="0081128A">
        <w:t xml:space="preserve"> to notice is that t</w:t>
      </w:r>
      <w:r w:rsidR="00EE03CA">
        <w:t xml:space="preserve">he decoder </w:t>
      </w:r>
      <w:r w:rsidR="009722A5">
        <w:t>can</w:t>
      </w:r>
      <w:r w:rsidR="00EE03CA">
        <w:t xml:space="preserve"> reconstruct the input by using only </w:t>
      </w:r>
      <w:r w:rsidR="009722A5">
        <w:t xml:space="preserve">a </w:t>
      </w:r>
      <w:r w:rsidR="00EE03CA">
        <w:t xml:space="preserve">much smaller number </w:t>
      </w:r>
      <w:r w:rsidR="00987672">
        <w:t>(</w:t>
      </w:r>
      <m:oMath>
        <m:r>
          <w:rPr>
            <w:rFonts w:ascii="Cambria Math" w:hAnsi="Cambria Math"/>
          </w:rPr>
          <m:t>q</m:t>
        </m:r>
      </m:oMath>
      <w:r w:rsidR="00987672">
        <w:t xml:space="preserve">) </w:t>
      </w:r>
      <w:r w:rsidR="00EE03CA">
        <w:t xml:space="preserve">of features than the input observations </w:t>
      </w:r>
      <w:r w:rsidR="00103648">
        <w:t>initially</w:t>
      </w:r>
      <w:r w:rsidR="00EE03CA">
        <w:t xml:space="preserve"> have (</w:t>
      </w:r>
      <m:oMath>
        <m:r>
          <w:rPr>
            <w:rFonts w:ascii="Cambria Math" w:hAnsi="Cambria Math"/>
          </w:rPr>
          <m:t>n</m:t>
        </m:r>
      </m:oMath>
      <w:r w:rsidR="00EE03CA">
        <w:t xml:space="preserve">). </w:t>
      </w:r>
      <w:r w:rsidR="00A17528">
        <w:t xml:space="preserve">The output of the middle layer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i</m:t>
            </m:r>
          </m:sub>
        </m:sSub>
      </m:oMath>
      <w:r w:rsidR="00A17528">
        <w:rPr>
          <w:b/>
          <w:bCs/>
        </w:rPr>
        <w:t xml:space="preserve"> </w:t>
      </w:r>
      <w:r w:rsidR="00A17528">
        <w:t xml:space="preserve">are </w:t>
      </w:r>
      <w:r w:rsidR="00AE4529">
        <w:t xml:space="preserve">also </w:t>
      </w:r>
      <w:r w:rsidR="00A17528">
        <w:t xml:space="preserve">called a </w:t>
      </w:r>
      <w:r w:rsidR="00A17528">
        <w:rPr>
          <w:i/>
          <w:iCs/>
        </w:rPr>
        <w:t>learned representation</w:t>
      </w:r>
      <w:r w:rsidR="00A17528">
        <w:t xml:space="preserve"> of the input observation</w:t>
      </w:r>
      <w:r w:rsidR="006837D3">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A17528">
        <w:t>.</w:t>
      </w:r>
      <w:r w:rsidR="0081128A">
        <w:t xml:space="preserve"> </w:t>
      </w:r>
    </w:p>
    <w:p w14:paraId="50977252" w14:textId="2573F184" w:rsidR="008424C4" w:rsidRDefault="00951B4B" w:rsidP="00101995">
      <w:pPr>
        <w:pStyle w:val="NoteTipCaution"/>
      </w:pPr>
      <w:r w:rsidRPr="00951B4B">
        <w:rPr>
          <w:rStyle w:val="Enfasigrassetto"/>
        </w:rPr>
        <w:t>Note</w:t>
      </w:r>
      <w:r>
        <w:t xml:space="preserve"> </w:t>
      </w:r>
      <w:r w:rsidR="008424C4">
        <w:t xml:space="preserve">The </w:t>
      </w:r>
      <w:r w:rsidR="008424C4" w:rsidRPr="002C7055">
        <w:rPr>
          <w:rStyle w:val="Enfasigrassetto"/>
        </w:rPr>
        <w:t>encoder</w:t>
      </w:r>
      <w:r w:rsidR="008424C4">
        <w:t xml:space="preserve"> </w:t>
      </w:r>
      <w:r w:rsidR="009722A5">
        <w:t>can</w:t>
      </w:r>
      <w:r w:rsidR="008424C4">
        <w:t xml:space="preserve"> reduce the number of dimensions of the input observation </w:t>
      </w:r>
      <w:r w:rsidR="00225559">
        <w:t>(</w:t>
      </w:r>
      <m:oMath>
        <m:r>
          <w:rPr>
            <w:rFonts w:ascii="Cambria Math" w:hAnsi="Cambria Math"/>
          </w:rPr>
          <m:t>n</m:t>
        </m:r>
      </m:oMath>
      <w:r w:rsidR="00225559">
        <w:t xml:space="preserve">) </w:t>
      </w:r>
      <w:r w:rsidR="008424C4">
        <w:t>and</w:t>
      </w:r>
      <w:r w:rsidR="00101995">
        <w:t xml:space="preserve"> </w:t>
      </w:r>
      <w:r w:rsidR="008424C4">
        <w:t xml:space="preserve">create a learned representation </w:t>
      </w:r>
      <w:r w:rsidR="00621672">
        <w:t>(</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i</m:t>
            </m:r>
          </m:sub>
        </m:sSub>
        <m:r>
          <m:rPr>
            <m:sty m:val="bi"/>
          </m:rPr>
          <w:rPr>
            <w:rFonts w:ascii="Cambria Math" w:hAnsi="Cambria Math"/>
          </w:rPr>
          <m:t xml:space="preserve">) </m:t>
        </m:r>
      </m:oMath>
      <w:r w:rsidR="008424C4">
        <w:t xml:space="preserve">of the input that has a smaller </w:t>
      </w:r>
      <w:r w:rsidR="002C7055">
        <w:t>dimension</w:t>
      </w:r>
      <w:r w:rsidR="00621672">
        <w:t xml:space="preserve"> </w:t>
      </w:r>
      <m:oMath>
        <m:r>
          <w:rPr>
            <w:rFonts w:ascii="Cambria Math" w:hAnsi="Cambria Math"/>
          </w:rPr>
          <m:t>q&lt;n</m:t>
        </m:r>
      </m:oMath>
      <w:r w:rsidR="008424C4">
        <w:t xml:space="preserve">. This learned representation is enough </w:t>
      </w:r>
      <w:r w:rsidR="002C7055">
        <w:t xml:space="preserve">for the </w:t>
      </w:r>
      <w:r w:rsidR="002C7055" w:rsidRPr="002C7055">
        <w:rPr>
          <w:rStyle w:val="Enfasigrassetto"/>
        </w:rPr>
        <w:t>decoder</w:t>
      </w:r>
      <w:r w:rsidR="002C7055">
        <w:t xml:space="preserve"> </w:t>
      </w:r>
      <w:r w:rsidR="008424C4">
        <w:t xml:space="preserve">to </w:t>
      </w:r>
      <w:r w:rsidR="002C7055">
        <w:t>reconstruct</w:t>
      </w:r>
      <w:r w:rsidR="008424C4">
        <w:t xml:space="preserve"> the input </w:t>
      </w:r>
      <w:r>
        <w:t xml:space="preserve">accurately (if the autoencoder </w:t>
      </w:r>
      <w:r w:rsidR="00C10C52">
        <w:t xml:space="preserve">training was </w:t>
      </w:r>
      <w:r w:rsidR="006837D3">
        <w:t>successful</w:t>
      </w:r>
      <w:r>
        <w:t xml:space="preserve"> as intended).</w:t>
      </w:r>
      <w:r w:rsidR="0084476F">
        <w:t xml:space="preserve"> </w:t>
      </w:r>
    </w:p>
    <w:p w14:paraId="6CCCC3B2" w14:textId="05640E43" w:rsidR="006C1AE6" w:rsidRDefault="006C1AE6" w:rsidP="000D10CC">
      <w:pPr>
        <w:pStyle w:val="Titolo2"/>
      </w:pPr>
      <w:r>
        <w:t>Activation Function of the Output Layer</w:t>
      </w:r>
    </w:p>
    <w:p w14:paraId="6A83C474" w14:textId="42B6A6F2" w:rsidR="006C1AE6" w:rsidRDefault="00503225" w:rsidP="006C5B27">
      <w:pPr>
        <w:pStyle w:val="BodyTextFirst"/>
      </w:pPr>
      <w:r>
        <w:t>In autoencoders</w:t>
      </w:r>
      <w:r w:rsidR="006724A5">
        <w:t xml:space="preserve"> based on neural networks</w:t>
      </w:r>
      <w:r w:rsidR="00E05394">
        <w:t>,</w:t>
      </w:r>
      <w:r>
        <w:t xml:space="preserve"> the </w:t>
      </w:r>
      <w:r w:rsidR="000D4A33">
        <w:t xml:space="preserve">output </w:t>
      </w:r>
      <w:r w:rsidR="00E31094">
        <w:t>layer's</w:t>
      </w:r>
      <w:r w:rsidR="000D4A33">
        <w:t xml:space="preserve"> activation function</w:t>
      </w:r>
      <w:r>
        <w:t xml:space="preserve"> plays a particularly important role.  The most used </w:t>
      </w:r>
      <w:r w:rsidR="00AE4529">
        <w:t>functions are</w:t>
      </w:r>
      <w:r>
        <w:t xml:space="preserve"> ReLU and sigmoid. </w:t>
      </w:r>
      <w:r w:rsidR="00340374">
        <w:t>Let us</w:t>
      </w:r>
      <w:r>
        <w:t xml:space="preserve"> look at both and </w:t>
      </w:r>
      <w:r w:rsidR="00554397">
        <w:t>look at</w:t>
      </w:r>
      <w:r>
        <w:t xml:space="preserve"> some tips on when to use which and why you should choose one instead of the other.</w:t>
      </w:r>
    </w:p>
    <w:p w14:paraId="1E9300CD" w14:textId="689C78AC" w:rsidR="00E97191" w:rsidRDefault="00E97191" w:rsidP="006C5B27">
      <w:pPr>
        <w:pStyle w:val="BodyTextFirst"/>
      </w:pPr>
    </w:p>
    <w:p w14:paraId="55CE601C" w14:textId="4629D52A" w:rsidR="00365870" w:rsidRDefault="00365870" w:rsidP="00365870">
      <w:pPr>
        <w:pStyle w:val="Titolo3"/>
      </w:pPr>
      <w:r>
        <w:t>ReLU</w:t>
      </w:r>
    </w:p>
    <w:p w14:paraId="0C9167B8" w14:textId="2B23FE54" w:rsidR="00181109" w:rsidRDefault="00365870" w:rsidP="006C5B27">
      <w:pPr>
        <w:pStyle w:val="BodyTextFirst"/>
      </w:pPr>
      <w:r>
        <w:t xml:space="preserve">The </w:t>
      </w:r>
      <m:oMath>
        <m:r>
          <w:rPr>
            <w:rFonts w:ascii="Cambria Math" w:hAnsi="Cambria Math"/>
          </w:rPr>
          <m:t>ReLU</m:t>
        </m:r>
      </m:oMath>
      <w:r w:rsidR="00181109">
        <w:t xml:space="preserve"> </w:t>
      </w:r>
      <w:r w:rsidR="0016389F">
        <w:t>activation</w:t>
      </w:r>
      <w:r>
        <w:t xml:space="preserve"> function can assume all values in the range </w:t>
      </w:r>
      <m:oMath>
        <m:d>
          <m:dPr>
            <m:begChr m:val="["/>
            <m:endChr m:val="]"/>
            <m:ctrlPr>
              <w:rPr>
                <w:rFonts w:ascii="Cambria Math" w:hAnsi="Cambria Math"/>
                <w:i/>
              </w:rPr>
            </m:ctrlPr>
          </m:dPr>
          <m:e>
            <m:r>
              <w:rPr>
                <w:rFonts w:ascii="Cambria Math" w:hAnsi="Cambria Math"/>
              </w:rPr>
              <m:t>0,</m:t>
            </m:r>
            <m:r>
              <m:rPr>
                <m:sty m:val="p"/>
              </m:rPr>
              <w:rPr>
                <w:rFonts w:ascii="Cambria Math" w:hAnsi="Cambria Math"/>
              </w:rPr>
              <m:t>∞</m:t>
            </m:r>
          </m:e>
        </m:d>
      </m:oMath>
      <w:r>
        <w:t xml:space="preserve">. </w:t>
      </w:r>
      <w:r w:rsidR="00181109">
        <w:t>As a remainder</w:t>
      </w:r>
      <w:r w:rsidR="00E31094">
        <w:t>,</w:t>
      </w:r>
      <w:r w:rsidR="00181109">
        <w:t xml:space="preserve"> its formula is</w:t>
      </w:r>
    </w:p>
    <w:p w14:paraId="05DA2B5E" w14:textId="77777777" w:rsidR="00181109" w:rsidRDefault="00181109" w:rsidP="006C5B27">
      <w:pPr>
        <w:pStyle w:val="BodyTextFirst"/>
      </w:pPr>
    </w:p>
    <w:p w14:paraId="2BB53FD3" w14:textId="0058935C" w:rsidR="00181109" w:rsidRDefault="00181109" w:rsidP="006C5B27">
      <w:pPr>
        <w:pStyle w:val="BodyTextFirst"/>
      </w:pPr>
      <m:oMathPara>
        <m:oMath>
          <m:r>
            <w:rPr>
              <w:rFonts w:ascii="Cambria Math" w:hAnsi="Cambria Math"/>
            </w:rPr>
            <m:t>ReLU</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0,x</m:t>
                  </m:r>
                </m:e>
              </m:d>
              <m:r>
                <w:rPr>
                  <w:rFonts w:ascii="Cambria Math" w:hAnsi="Cambria Math"/>
                </w:rPr>
                <m:t>.</m:t>
              </m:r>
            </m:e>
          </m:func>
        </m:oMath>
      </m:oMathPara>
    </w:p>
    <w:p w14:paraId="35C923DE" w14:textId="77777777" w:rsidR="00181109" w:rsidRDefault="00181109" w:rsidP="006C5B27">
      <w:pPr>
        <w:pStyle w:val="BodyTextFirst"/>
      </w:pPr>
    </w:p>
    <w:p w14:paraId="2415D74B" w14:textId="76E010BB" w:rsidR="00181109" w:rsidRDefault="00181109" w:rsidP="006C5B27">
      <w:pPr>
        <w:pStyle w:val="BodyTextFirst"/>
      </w:pPr>
      <w:r>
        <w:t xml:space="preserve">This choice is good when </w:t>
      </w:r>
      <w:r w:rsidR="008216A1">
        <w:t>the</w:t>
      </w:r>
      <w:r>
        <w:t xml:space="preserve"> input observations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assume a wide range of positive values.</w:t>
      </w:r>
    </w:p>
    <w:p w14:paraId="4DE38A5E" w14:textId="699CB486" w:rsidR="00365870" w:rsidRDefault="001E2171" w:rsidP="006C5B27">
      <w:pPr>
        <w:pStyle w:val="BodyTextFirst"/>
      </w:pPr>
      <w:r>
        <w:t xml:space="preserve">If </w:t>
      </w:r>
      <w:r w:rsidR="00340374">
        <w:t>the</w:t>
      </w:r>
      <w:r>
        <w:t xml:space="preserve"> input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w:t>
      </w:r>
      <w:r w:rsidR="00181109">
        <w:t>can assume</w:t>
      </w:r>
      <w:r>
        <w:t xml:space="preserve"> negative values, the ReLU is</w:t>
      </w:r>
      <w:r w:rsidR="00E05394">
        <w:t>,</w:t>
      </w:r>
      <w:r>
        <w:t xml:space="preserve"> of course</w:t>
      </w:r>
      <w:r w:rsidR="00E05394">
        <w:t>,</w:t>
      </w:r>
      <w:r>
        <w:t xml:space="preserve"> </w:t>
      </w:r>
      <w:r w:rsidR="00E05394">
        <w:t>a terrible</w:t>
      </w:r>
      <w:r>
        <w:t xml:space="preserve"> choice</w:t>
      </w:r>
      <w:r w:rsidR="00A6330F">
        <w:t xml:space="preserve">, and the identity function </w:t>
      </w:r>
      <w:r w:rsidR="00181109">
        <w:t>is</w:t>
      </w:r>
      <w:r w:rsidR="00A6330F">
        <w:t xml:space="preserve"> a much better choice.</w:t>
      </w:r>
    </w:p>
    <w:p w14:paraId="401E0671" w14:textId="3A407A32" w:rsidR="001E2171" w:rsidRPr="00365870" w:rsidRDefault="001E2171" w:rsidP="001E2171">
      <w:pPr>
        <w:pStyle w:val="NoteTipCaution"/>
      </w:pPr>
      <w:r>
        <w:rPr>
          <w:b/>
          <w:bCs/>
        </w:rPr>
        <w:t xml:space="preserve">Note </w:t>
      </w:r>
      <w:r>
        <w:t xml:space="preserve">ReLU activation function for the output layer is well suited for cases when </w:t>
      </w:r>
      <w:r w:rsidR="008216A1">
        <w:t>the</w:t>
      </w:r>
      <w:r>
        <w:t xml:space="preserve"> input observations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assume </w:t>
      </w:r>
      <w:r w:rsidR="00181109">
        <w:t xml:space="preserve">a wide range of </w:t>
      </w:r>
      <w:r>
        <w:t>positive real values.</w:t>
      </w:r>
    </w:p>
    <w:p w14:paraId="0ECDDF46" w14:textId="29BB11D6" w:rsidR="00365870" w:rsidRDefault="00365870" w:rsidP="00365870">
      <w:pPr>
        <w:pStyle w:val="Titolo3"/>
      </w:pPr>
      <w:r>
        <w:t>Sigmoid</w:t>
      </w:r>
    </w:p>
    <w:p w14:paraId="1EBE1209" w14:textId="65E9D6F2" w:rsidR="00181109" w:rsidRDefault="00BC2320" w:rsidP="00BC2320">
      <w:pPr>
        <w:pStyle w:val="BodyTextFirst"/>
      </w:pPr>
      <w:r>
        <w:t xml:space="preserve">The sigmoid function </w:t>
      </w:r>
      <m:oMath>
        <m:r>
          <w:rPr>
            <w:rFonts w:ascii="Cambria Math" w:hAnsi="Cambria Math"/>
          </w:rPr>
          <m:t>σ</m:t>
        </m:r>
      </m:oMath>
      <w:r w:rsidR="00181109">
        <w:t xml:space="preserve"> </w:t>
      </w:r>
      <w:r>
        <w:t xml:space="preserve">can assume all values in the range </w:t>
      </w:r>
      <m:oMath>
        <m:r>
          <w:rPr>
            <w:rFonts w:ascii="Cambria Math" w:hAnsi="Cambria Math"/>
          </w:rPr>
          <m:t>]0,1[</m:t>
        </m:r>
      </m:oMath>
      <w:r>
        <w:t xml:space="preserve">. </w:t>
      </w:r>
      <w:r w:rsidR="00181109">
        <w:t>As a remained its formula is</w:t>
      </w:r>
    </w:p>
    <w:p w14:paraId="6CB6CAD8" w14:textId="77777777" w:rsidR="00181109" w:rsidRDefault="00181109" w:rsidP="00BC2320">
      <w:pPr>
        <w:pStyle w:val="BodyTextFirst"/>
      </w:pPr>
    </w:p>
    <w:p w14:paraId="5173FFED" w14:textId="4F1397B0" w:rsidR="00181109" w:rsidRDefault="00181109" w:rsidP="00BC2320">
      <w:pPr>
        <w:pStyle w:val="BodyTextFirst"/>
      </w:pPr>
      <m:oMathPara>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r>
            <w:rPr>
              <w:rFonts w:ascii="Cambria Math" w:hAnsi="Cambria Math"/>
            </w:rPr>
            <m:t>.</m:t>
          </m:r>
        </m:oMath>
      </m:oMathPara>
    </w:p>
    <w:p w14:paraId="05D1FBBA" w14:textId="77777777" w:rsidR="00181109" w:rsidRDefault="00181109" w:rsidP="00BC2320">
      <w:pPr>
        <w:pStyle w:val="BodyTextFirst"/>
      </w:pPr>
    </w:p>
    <w:p w14:paraId="08A81237" w14:textId="1A85BAB4" w:rsidR="00BC2320" w:rsidRDefault="00762EC3" w:rsidP="00BC2320">
      <w:pPr>
        <w:pStyle w:val="BodyTextFirst"/>
      </w:pPr>
      <w:r>
        <w:t xml:space="preserve">This activation function can only be used if </w:t>
      </w:r>
      <w:r w:rsidR="008216A1">
        <w:t>the</w:t>
      </w:r>
      <w:r>
        <w:t xml:space="preserve"> input observations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are all in the range </w:t>
      </w:r>
      <m:oMath>
        <m:r>
          <w:rPr>
            <w:rFonts w:ascii="Cambria Math" w:hAnsi="Cambria Math"/>
          </w:rPr>
          <m:t>]0,1[</m:t>
        </m:r>
      </m:oMath>
      <w:r>
        <w:t xml:space="preserve"> or if you have normalized them to be in that range. Consider as an example the MNIST dataset. Each value of </w:t>
      </w:r>
      <w:r w:rsidR="00376493">
        <w:t xml:space="preserve">the input observation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rsidR="00376493">
        <w:t xml:space="preserve"> (one image)</w:t>
      </w:r>
      <w:r>
        <w:t xml:space="preserve"> is the gray value</w:t>
      </w:r>
      <w:r w:rsidR="00376493">
        <w:t>s</w:t>
      </w:r>
      <w:r>
        <w:t xml:space="preserve"> of </w:t>
      </w:r>
      <w:r w:rsidR="00376493">
        <w:t>the</w:t>
      </w:r>
      <w:r>
        <w:t xml:space="preserve"> pixel</w:t>
      </w:r>
      <w:r w:rsidR="00376493">
        <w:t>s</w:t>
      </w:r>
      <w:r>
        <w:t xml:space="preserve"> that can assume any value from </w:t>
      </w:r>
      <m:oMath>
        <m:r>
          <w:rPr>
            <w:rFonts w:ascii="Cambria Math" w:hAnsi="Cambria Math"/>
          </w:rPr>
          <m:t>0</m:t>
        </m:r>
      </m:oMath>
      <w:r>
        <w:t xml:space="preserve"> to</w:t>
      </w:r>
      <m:oMath>
        <m:r>
          <w:rPr>
            <w:rFonts w:ascii="Cambria Math" w:hAnsi="Cambria Math"/>
          </w:rPr>
          <m:t xml:space="preserve"> 255</m:t>
        </m:r>
      </m:oMath>
      <w:r>
        <w:t>. Normalizing the data by dividing the pixel values by</w:t>
      </w:r>
      <w:r w:rsidR="00680CC9">
        <w:t xml:space="preserve"> </w:t>
      </w:r>
      <m:oMath>
        <m:r>
          <w:rPr>
            <w:rFonts w:ascii="Cambria Math" w:hAnsi="Cambria Math"/>
          </w:rPr>
          <m:t>255</m:t>
        </m:r>
        <m:r>
          <m:rPr>
            <m:sty m:val="bi"/>
          </m:rPr>
          <w:rPr>
            <w:rFonts w:ascii="Cambria Math" w:hAnsi="Cambria Math"/>
          </w:rPr>
          <m:t xml:space="preserve"> </m:t>
        </m:r>
      </m:oMath>
      <w:r>
        <w:t xml:space="preserve">would </w:t>
      </w:r>
      <w:r>
        <w:lastRenderedPageBreak/>
        <w:t xml:space="preserve">make each observation (each image) have only pixel values between </w:t>
      </w:r>
      <m:oMath>
        <m:r>
          <w:rPr>
            <w:rFonts w:ascii="Cambria Math" w:hAnsi="Cambria Math"/>
          </w:rPr>
          <m:t>0</m:t>
        </m:r>
      </m:oMath>
      <w:r>
        <w:t xml:space="preserve"> and </w:t>
      </w:r>
      <m:oMath>
        <m:r>
          <w:rPr>
            <w:rFonts w:ascii="Cambria Math" w:hAnsi="Cambria Math"/>
          </w:rPr>
          <m:t>1</m:t>
        </m:r>
      </m:oMath>
      <w:r>
        <w:t>. In this case</w:t>
      </w:r>
      <w:r w:rsidR="00E05394">
        <w:t>,</w:t>
      </w:r>
      <w:r>
        <w:t xml:space="preserve"> the sigmoid would be a good choice for the </w:t>
      </w:r>
      <w:r w:rsidR="00E05394">
        <w:t xml:space="preserve">output </w:t>
      </w:r>
      <w:r w:rsidR="00E31094">
        <w:t>layer's</w:t>
      </w:r>
      <w:r w:rsidR="00E05394">
        <w:t xml:space="preserve"> activation function</w:t>
      </w:r>
      <w:r>
        <w:t xml:space="preserve">. </w:t>
      </w:r>
    </w:p>
    <w:p w14:paraId="33E53016" w14:textId="396604FC" w:rsidR="00BC0F34" w:rsidRDefault="00BC0F34" w:rsidP="00BC0F34">
      <w:pPr>
        <w:pStyle w:val="NoteTipCaution"/>
      </w:pPr>
      <w:r>
        <w:rPr>
          <w:b/>
          <w:bCs/>
        </w:rPr>
        <w:t xml:space="preserve">Note </w:t>
      </w:r>
      <w:r>
        <w:t xml:space="preserve">The sigmoid activation function for the output layer is a good choice in all cases where the input observations assume only values between </w:t>
      </w:r>
      <m:oMath>
        <m:r>
          <w:rPr>
            <w:rFonts w:ascii="Cambria Math" w:hAnsi="Cambria Math"/>
          </w:rPr>
          <m:t>0</m:t>
        </m:r>
      </m:oMath>
      <w:r>
        <w:t xml:space="preserve"> and </w:t>
      </w:r>
      <m:oMath>
        <m:r>
          <w:rPr>
            <w:rFonts w:ascii="Cambria Math" w:hAnsi="Cambria Math"/>
          </w:rPr>
          <m:t>1</m:t>
        </m:r>
      </m:oMath>
      <w:r>
        <w:t xml:space="preserve"> or if you have normalized them to assume values in the range </w:t>
      </w:r>
      <m:oMath>
        <m:r>
          <w:rPr>
            <w:rFonts w:ascii="Cambria Math" w:hAnsi="Cambria Math"/>
          </w:rPr>
          <m:t>]0,1[</m:t>
        </m:r>
      </m:oMath>
      <w:r>
        <w:t>.</w:t>
      </w:r>
    </w:p>
    <w:p w14:paraId="0D0FF621" w14:textId="13C0F6E7" w:rsidR="00965CCB" w:rsidRDefault="00965CCB" w:rsidP="000D10CC">
      <w:pPr>
        <w:pStyle w:val="Titolo2"/>
      </w:pPr>
      <w:r>
        <w:t>Loss Function</w:t>
      </w:r>
    </w:p>
    <w:p w14:paraId="34D39151" w14:textId="48DAEBBE" w:rsidR="0009798B" w:rsidRDefault="007525EA" w:rsidP="007525EA">
      <w:pPr>
        <w:pStyle w:val="BodyTextFirst"/>
      </w:pPr>
      <w:r>
        <w:t>As with any neural network</w:t>
      </w:r>
      <w:r w:rsidR="00376493">
        <w:t xml:space="preserve"> model</w:t>
      </w:r>
      <w:r>
        <w:t>, we need a loss function to minimize</w:t>
      </w:r>
      <w:r w:rsidR="00C26C6A">
        <w:t xml:space="preserve">. This loss functions should measure how big is the difference between the input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C26C6A">
        <w:t xml:space="preserve"> and output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rsidR="00C26C6A">
        <w:t xml:space="preserve">. </w:t>
      </w:r>
      <w:r w:rsidR="0009798B">
        <w:t>If you remember the explanations at the beginning, you will realize that our loss function will be</w:t>
      </w:r>
    </w:p>
    <w:p w14:paraId="208C6F3E" w14:textId="46947377" w:rsidR="0009798B" w:rsidRDefault="0009798B" w:rsidP="007525EA">
      <w:pPr>
        <w:pStyle w:val="BodyTextFirst"/>
      </w:pPr>
    </w:p>
    <w:p w14:paraId="481E832F" w14:textId="42237435" w:rsidR="0009798B" w:rsidRDefault="0009798B" w:rsidP="007525EA">
      <w:pPr>
        <w:pStyle w:val="BodyTextFirst"/>
      </w:pPr>
      <m:oMathPara>
        <m:oMath>
          <m:r>
            <m:rPr>
              <m:scr m:val="double-struck"/>
            </m:rPr>
            <w:rPr>
              <w:rFonts w:ascii="Cambria Math" w:hAnsi="Cambria Math"/>
            </w:rPr>
            <m:t>E</m:t>
          </m:r>
          <m:d>
            <m:dPr>
              <m:begChr m:val="["/>
              <m:endChr m:val="]"/>
              <m:ctrlPr>
                <w:rPr>
                  <w:rFonts w:ascii="Cambria Math" w:hAnsi="Cambria Math"/>
                  <w:i/>
                </w:rPr>
              </m:ctrlPr>
            </m:dPr>
            <m:e>
              <m:r>
                <m:rPr>
                  <m:sty m:val="p"/>
                </m:rPr>
                <w:rPr>
                  <w:rFonts w:ascii="Cambria Math" w:hAnsi="Cambria Math"/>
                </w:rPr>
                <m:t>Δ</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 g(f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e>
          </m:d>
          <m:r>
            <w:rPr>
              <w:rFonts w:ascii="Cambria Math" w:hAnsi="Cambria Math"/>
            </w:rPr>
            <m:t>.</m:t>
          </m:r>
        </m:oMath>
      </m:oMathPara>
    </w:p>
    <w:p w14:paraId="7FC6B3B4" w14:textId="77777777" w:rsidR="0009798B" w:rsidRDefault="0009798B" w:rsidP="007525EA">
      <w:pPr>
        <w:pStyle w:val="BodyTextFirst"/>
      </w:pPr>
    </w:p>
    <w:p w14:paraId="15DC166C" w14:textId="5180AD90" w:rsidR="007525EA" w:rsidRPr="007525EA" w:rsidRDefault="0009798B" w:rsidP="007525EA">
      <w:pPr>
        <w:pStyle w:val="BodyTextFirst"/>
      </w:pPr>
      <w:r>
        <w:t xml:space="preserve">Where for FFAs, </w:t>
      </w:r>
      <m:oMath>
        <m:r>
          <w:rPr>
            <w:rFonts w:ascii="Cambria Math" w:hAnsi="Cambria Math"/>
          </w:rPr>
          <m:t>g,</m:t>
        </m:r>
      </m:oMath>
      <w:r>
        <w:t xml:space="preserve"> and </w:t>
      </w:r>
      <m:oMath>
        <m:r>
          <w:rPr>
            <w:rFonts w:ascii="Cambria Math" w:hAnsi="Cambria Math"/>
          </w:rPr>
          <m:t>f</m:t>
        </m:r>
      </m:oMath>
      <w:r>
        <w:t xml:space="preserve"> will be </w:t>
      </w:r>
      <w:r w:rsidR="00805CFE">
        <w:t xml:space="preserve">the </w:t>
      </w:r>
      <w:r>
        <w:t xml:space="preserve">functions that are obtained with </w:t>
      </w:r>
      <w:r w:rsidR="00805CFE">
        <w:t>dense layers</w:t>
      </w:r>
      <w:r w:rsidR="00E31094">
        <w:t>,</w:t>
      </w:r>
      <w:r w:rsidR="00805CFE">
        <w:t xml:space="preserve"> as discussed in the previous sections</w:t>
      </w:r>
      <w:r>
        <w:t xml:space="preserve">. </w:t>
      </w:r>
      <w:r w:rsidR="00C26C6A">
        <w:t xml:space="preserve">Remember that an autoencoder is trying to learn </w:t>
      </w:r>
      <w:r w:rsidR="00CE2B61">
        <w:t xml:space="preserve">an approximation of </w:t>
      </w:r>
      <w:r w:rsidR="00C26C6A">
        <w:t>the identity function</w:t>
      </w:r>
      <w:r w:rsidR="00E05394">
        <w:t>; therefore,</w:t>
      </w:r>
      <w:r w:rsidR="00C26C6A">
        <w:t xml:space="preserve"> you want to find the weights </w:t>
      </w:r>
      <w:r w:rsidR="00E837AD">
        <w:t xml:space="preserve">in the network </w:t>
      </w:r>
      <w:r w:rsidR="00C26C6A">
        <w:t xml:space="preserve">that gives you the smallest difference </w:t>
      </w:r>
      <w:r w:rsidR="00E837AD">
        <w:t>according to some metric</w:t>
      </w:r>
      <w:r w:rsidR="00C26C6A">
        <w:t xml:space="preserve"> </w:t>
      </w:r>
      <w:r w:rsidR="00A53EEC">
        <w:t>(</w:t>
      </w:r>
      <m:oMath>
        <m:r>
          <m:rPr>
            <m:sty m:val="p"/>
          </m:rPr>
          <w:rPr>
            <w:rFonts w:ascii="Cambria Math" w:hAnsi="Cambria Math"/>
          </w:rPr>
          <m:t>Δ</m:t>
        </m:r>
        <m:r>
          <w:rPr>
            <w:rFonts w:ascii="Cambria Math" w:hAnsi="Cambria Math"/>
          </w:rPr>
          <m:t>(⋅)</m:t>
        </m:r>
      </m:oMath>
      <w:r w:rsidR="00A53EEC">
        <w:t xml:space="preserve">) </w:t>
      </w:r>
      <w:r w:rsidR="00C26C6A">
        <w:t xml:space="preserve">between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C26C6A">
        <w:t xml:space="preserve"> and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rsidR="00C26C6A">
        <w:t>.</w:t>
      </w:r>
      <w:r w:rsidR="00E837AD">
        <w:t xml:space="preserve"> </w:t>
      </w:r>
      <w:r w:rsidR="00E05394">
        <w:t>Two loss functions are</w:t>
      </w:r>
      <w:r w:rsidR="00E837AD">
        <w:t xml:space="preserve"> widely used for autoencoders:  Mean Squared Error (MSE) and Binary </w:t>
      </w:r>
      <w:r w:rsidR="00E31094">
        <w:t>Cross-Entropy</w:t>
      </w:r>
      <w:r w:rsidR="00E837AD">
        <w:t xml:space="preserve"> (BCE). </w:t>
      </w:r>
      <w:r w:rsidR="008216A1">
        <w:t>Let us</w:t>
      </w:r>
      <w:r w:rsidR="00E837AD">
        <w:t xml:space="preserve"> have a </w:t>
      </w:r>
      <w:r w:rsidR="00E05394">
        <w:t>more in-depth</w:t>
      </w:r>
      <w:r w:rsidR="00E837AD">
        <w:t xml:space="preserve"> look at both</w:t>
      </w:r>
      <w:r w:rsidR="003A75D4">
        <w:t xml:space="preserve"> since they can only be used when specific requirements are met.</w:t>
      </w:r>
    </w:p>
    <w:p w14:paraId="20AD13B1" w14:textId="43C63D53" w:rsidR="00C62577" w:rsidRPr="00C62577" w:rsidRDefault="00C62577" w:rsidP="00C62577">
      <w:pPr>
        <w:pStyle w:val="Titolo3"/>
      </w:pPr>
      <w:r>
        <w:t>Mean Square Error</w:t>
      </w:r>
    </w:p>
    <w:p w14:paraId="639B4D93" w14:textId="6F9F830A" w:rsidR="000D10CC" w:rsidRDefault="00B975D1" w:rsidP="000D10CC">
      <w:pPr>
        <w:pStyle w:val="BodyTextFirst"/>
      </w:pPr>
      <w:r>
        <w:t>Since an autoencoder is trying to solve a regression problem,</w:t>
      </w:r>
      <w:r w:rsidR="00C62577">
        <w:t xml:space="preserve"> the </w:t>
      </w:r>
      <w:r>
        <w:t xml:space="preserve">most common choice as a loss function </w:t>
      </w:r>
      <w:r w:rsidR="00C62577">
        <w:t>is the Mean Square Error (MSE)</w:t>
      </w:r>
      <w:r>
        <w:t>:</w:t>
      </w:r>
    </w:p>
    <w:p w14:paraId="5592609C" w14:textId="6B9121C7" w:rsidR="00C62577" w:rsidRDefault="00C62577" w:rsidP="000D10CC">
      <w:pPr>
        <w:pStyle w:val="BodyTextFirst"/>
      </w:pPr>
    </w:p>
    <w:p w14:paraId="0D77B8CC" w14:textId="076324EF" w:rsidR="008D52B1" w:rsidRPr="001A74DA" w:rsidRDefault="00D8608A" w:rsidP="000D10CC">
      <w:pPr>
        <w:pStyle w:val="BodyTextFirs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MSE</m:t>
                  </m:r>
                </m:sub>
              </m:sSub>
              <m:r>
                <w:rPr>
                  <w:rFonts w:ascii="Cambria Math" w:hAnsi="Cambria Math"/>
                </w:rPr>
                <m:t xml:space="preserve">=MSE=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e>
                      </m:d>
                    </m:e>
                    <m:sup>
                      <m:r>
                        <w:rPr>
                          <w:rFonts w:ascii="Cambria Math" w:hAnsi="Cambria Math"/>
                        </w:rPr>
                        <m:t>2</m:t>
                      </m:r>
                    </m:sup>
                  </m:sSup>
                </m:e>
              </m:nary>
            </m:e>
          </m:eqArr>
        </m:oMath>
      </m:oMathPara>
    </w:p>
    <w:p w14:paraId="2D43EB08" w14:textId="77777777" w:rsidR="004D6639" w:rsidRDefault="004D6639" w:rsidP="004D6639">
      <w:pPr>
        <w:pStyle w:val="BodyTextFirst"/>
      </w:pPr>
    </w:p>
    <w:p w14:paraId="10907F9E" w14:textId="329A9D0F" w:rsidR="00943692" w:rsidRDefault="000D4A33" w:rsidP="00BC6C08">
      <w:pPr>
        <w:pStyle w:val="BodyTextFirst"/>
      </w:pPr>
      <w:r>
        <w:t>The</w:t>
      </w:r>
      <w:r w:rsidR="00943692">
        <w:t xml:space="preserve"> symbol </w:t>
      </w:r>
      <m:oMath>
        <m:r>
          <w:rPr>
            <w:rFonts w:ascii="Cambria Math" w:hAnsi="Cambria Math"/>
          </w:rPr>
          <m:t>|⋅|</m:t>
        </m:r>
      </m:oMath>
      <w:r w:rsidR="00943692">
        <w:t xml:space="preserve"> indicates the norm of a vector</w:t>
      </w:r>
      <w:r w:rsidR="00943692">
        <w:rPr>
          <w:rStyle w:val="Rimandonotaapidipagina"/>
        </w:rPr>
        <w:footnoteReference w:id="8"/>
      </w:r>
      <w:r w:rsidR="00E31094">
        <w:t xml:space="preserve">, </w:t>
      </w:r>
      <w:r w:rsidR="005E34C4">
        <w:t xml:space="preserve">and </w:t>
      </w:r>
      <m:oMath>
        <m:r>
          <w:rPr>
            <w:rFonts w:ascii="Cambria Math" w:hAnsi="Cambria Math"/>
          </w:rPr>
          <m:t>M</m:t>
        </m:r>
      </m:oMath>
      <w:r w:rsidR="005E34C4">
        <w:t xml:space="preserve"> is the number of the observation in the training dataset</w:t>
      </w:r>
      <w:r w:rsidR="00943692">
        <w:t xml:space="preserve">. </w:t>
      </w:r>
      <w:r w:rsidR="004D6639">
        <w:t xml:space="preserve">This loss function is particularly well suited when the inputs are </w:t>
      </w:r>
      <w:commentRangeStart w:id="13"/>
      <w:r w:rsidR="004D6639">
        <w:t xml:space="preserve">real </w:t>
      </w:r>
      <w:r w:rsidR="005E34C4">
        <w:t>and can assume any value</w:t>
      </w:r>
      <w:commentRangeEnd w:id="13"/>
      <w:r w:rsidR="00D06CA1">
        <w:rPr>
          <w:rStyle w:val="Rimandocommento"/>
          <w:rFonts w:ascii="Times" w:eastAsia="Calibri" w:hAnsi="Times"/>
        </w:rPr>
        <w:commentReference w:id="13"/>
      </w:r>
      <w:r w:rsidR="00E05394">
        <w:t>. I</w:t>
      </w:r>
      <w:r w:rsidR="00943692">
        <w:t>t</w:t>
      </w:r>
      <w:r w:rsidR="00BC6C08">
        <w:t xml:space="preserve"> can be used in almost all cases, independently of how you choose your output layer activation function or how you normalize </w:t>
      </w:r>
      <w:r w:rsidR="008216A1">
        <w:t>the</w:t>
      </w:r>
      <w:r w:rsidR="00BC6C08">
        <w:t xml:space="preserve"> input data. </w:t>
      </w:r>
    </w:p>
    <w:p w14:paraId="4C4F4BE5" w14:textId="77777777" w:rsidR="00943692" w:rsidRDefault="00943692" w:rsidP="00BC6C08">
      <w:pPr>
        <w:pStyle w:val="BodyTextFirst"/>
      </w:pPr>
    </w:p>
    <w:p w14:paraId="27A172C7" w14:textId="30816F1A" w:rsidR="00943692" w:rsidRDefault="00BC6C08" w:rsidP="00BC6C08">
      <w:pPr>
        <w:pStyle w:val="BodyTextFirst"/>
      </w:pPr>
      <w:r>
        <w:t xml:space="preserve">It is </w:t>
      </w:r>
      <w:r w:rsidR="00943692">
        <w:t xml:space="preserve">easy </w:t>
      </w:r>
      <w:r>
        <w:t xml:space="preserve">to show that the minimum of </w:t>
      </w:r>
      <m:oMath>
        <m:sSub>
          <m:sSubPr>
            <m:ctrlPr>
              <w:rPr>
                <w:rFonts w:ascii="Cambria Math" w:hAnsi="Cambria Math"/>
                <w:i/>
              </w:rPr>
            </m:ctrlPr>
          </m:sSubPr>
          <m:e>
            <m:r>
              <w:rPr>
                <w:rFonts w:ascii="Cambria Math" w:hAnsi="Cambria Math"/>
              </w:rPr>
              <m:t>L</m:t>
            </m:r>
          </m:e>
          <m:sub>
            <m:r>
              <w:rPr>
                <w:rFonts w:ascii="Cambria Math" w:hAnsi="Cambria Math"/>
              </w:rPr>
              <m:t>MSE</m:t>
            </m:r>
          </m:sub>
        </m:sSub>
      </m:oMath>
      <w:r>
        <w:t xml:space="preserve"> is found for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rsidR="00943692">
        <w:t xml:space="preserve">. </w:t>
      </w:r>
      <w:commentRangeStart w:id="14"/>
      <w:r w:rsidR="00943692">
        <w:t xml:space="preserve">To prove it, </w:t>
      </w:r>
      <w:r w:rsidR="008216A1">
        <w:t>let us</w:t>
      </w:r>
      <w:r w:rsidR="00943692">
        <w:t xml:space="preserve"> calculate the derivative of </w:t>
      </w:r>
      <m:oMath>
        <m:sSub>
          <m:sSubPr>
            <m:ctrlPr>
              <w:rPr>
                <w:rFonts w:ascii="Cambria Math" w:hAnsi="Cambria Math"/>
                <w:i/>
              </w:rPr>
            </m:ctrlPr>
          </m:sSubPr>
          <m:e>
            <m:r>
              <w:rPr>
                <w:rFonts w:ascii="Cambria Math" w:hAnsi="Cambria Math"/>
              </w:rPr>
              <m:t>L</m:t>
            </m:r>
          </m:e>
          <m:sub>
            <m:r>
              <w:rPr>
                <w:rFonts w:ascii="Cambria Math" w:hAnsi="Cambria Math"/>
              </w:rPr>
              <m:t>MSE</m:t>
            </m:r>
          </m:sub>
        </m:sSub>
      </m:oMath>
      <w:r w:rsidR="00943692">
        <w:t xml:space="preserve"> with respect to a specific observation </w:t>
      </w:r>
      <m:oMath>
        <m:r>
          <w:rPr>
            <w:rFonts w:ascii="Cambria Math" w:hAnsi="Cambria Math"/>
          </w:rPr>
          <m:t>j</m:t>
        </m:r>
        <w:commentRangeEnd w:id="14"/>
        <m:r>
          <m:rPr>
            <m:sty m:val="p"/>
          </m:rPr>
          <w:rPr>
            <w:rStyle w:val="Rimandocommento"/>
            <w:rFonts w:ascii="Times" w:eastAsia="Calibri" w:hAnsi="Times"/>
          </w:rPr>
          <w:commentReference w:id="14"/>
        </m:r>
        <m:r>
          <w:rPr>
            <w:rFonts w:ascii="Cambria Math" w:hAnsi="Cambria Math"/>
          </w:rPr>
          <m:t>.</m:t>
        </m:r>
      </m:oMath>
      <w:r w:rsidR="00943692">
        <w:t xml:space="preserve"> Remember that the minimum is found when the condition</w:t>
      </w:r>
    </w:p>
    <w:p w14:paraId="288050A2" w14:textId="5992E497" w:rsidR="00943692" w:rsidRDefault="00943692" w:rsidP="00BC6C08">
      <w:pPr>
        <w:pStyle w:val="BodyTextFirst"/>
      </w:pPr>
    </w:p>
    <w:p w14:paraId="735859DB" w14:textId="4B1A5774" w:rsidR="00943692" w:rsidRPr="008D52B1" w:rsidRDefault="00D8608A" w:rsidP="00BC6C08">
      <w:pPr>
        <w:pStyle w:val="BodyTextFirs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MSE</m:t>
                      </m:r>
                    </m:sub>
                  </m:sSub>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r>
                <w:rPr>
                  <w:rFonts w:ascii="Cambria Math" w:hAnsi="Cambria Math"/>
                </w:rPr>
                <m:t>=0</m:t>
              </m:r>
            </m:e>
          </m:eqArr>
        </m:oMath>
      </m:oMathPara>
    </w:p>
    <w:p w14:paraId="3F763E89" w14:textId="3649E9A2" w:rsidR="00943692" w:rsidRDefault="00943692" w:rsidP="00BC6C08">
      <w:pPr>
        <w:pStyle w:val="BodyTextFirst"/>
      </w:pPr>
    </w:p>
    <w:p w14:paraId="58516645" w14:textId="0EF3D74B" w:rsidR="00BC6C08" w:rsidRPr="00943692" w:rsidRDefault="001A74DA" w:rsidP="00BC6C08">
      <w:pPr>
        <w:pStyle w:val="BodyTextFirst"/>
      </w:pPr>
      <w:r>
        <w:t>i</w:t>
      </w:r>
      <w:r w:rsidR="00943692">
        <w:t xml:space="preserve">s met for all </w:t>
      </w:r>
      <m:oMath>
        <m:r>
          <w:rPr>
            <w:rFonts w:ascii="Cambria Math" w:hAnsi="Cambria Math"/>
          </w:rPr>
          <m:t>i=1,…,M</m:t>
        </m:r>
      </m:oMath>
      <w:r w:rsidR="00943692">
        <w:t xml:space="preserve">. </w:t>
      </w:r>
      <w:commentRangeStart w:id="15"/>
      <w:r w:rsidR="00943692">
        <w:t>To simplify the calculations</w:t>
      </w:r>
      <w:r w:rsidR="00FF4703">
        <w:t>,</w:t>
      </w:r>
      <w:r w:rsidR="00943692">
        <w:t xml:space="preserve"> </w:t>
      </w:r>
      <w:r w:rsidR="00BF4741">
        <w:t>let us</w:t>
      </w:r>
      <w:r w:rsidR="00943692">
        <w:t xml:space="preserve"> assume that the inputs are one dimensional</w:t>
      </w:r>
      <w:r w:rsidR="00943692">
        <w:rPr>
          <w:rStyle w:val="Rimandonotaapidipagina"/>
        </w:rPr>
        <w:footnoteReference w:id="9"/>
      </w:r>
      <w:r w:rsidR="00943692">
        <w:t xml:space="preserve"> and </w:t>
      </w:r>
      <w:r w:rsidR="00BF4741">
        <w:t>let us</w:t>
      </w:r>
      <w:r w:rsidR="00943692">
        <w:t xml:space="preserve"> indicate them with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943692">
        <w:t>. We can write</w:t>
      </w:r>
    </w:p>
    <w:p w14:paraId="485F9507" w14:textId="15E513E6" w:rsidR="00943692" w:rsidRDefault="00943692" w:rsidP="00BC6C08">
      <w:pPr>
        <w:pStyle w:val="BodyTextFirst"/>
      </w:pPr>
    </w:p>
    <w:p w14:paraId="103916AE" w14:textId="43D7E865" w:rsidR="00943692" w:rsidRPr="005754F0" w:rsidRDefault="00D8608A" w:rsidP="00BC6C08">
      <w:pPr>
        <w:pStyle w:val="BodyTextFirs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MSE</m:t>
                      </m:r>
                    </m:sub>
                  </m:sSub>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r>
                <w:rPr>
                  <w:rFonts w:ascii="Cambria Math" w:hAnsi="Cambria Math"/>
                </w:rPr>
                <m:t>= -</m:t>
              </m:r>
              <m:f>
                <m:fPr>
                  <m:ctrlPr>
                    <w:rPr>
                      <w:rFonts w:ascii="Cambria Math" w:hAnsi="Cambria Math"/>
                      <w:i/>
                    </w:rPr>
                  </m:ctrlPr>
                </m:fPr>
                <m:num>
                  <m:r>
                    <w:rPr>
                      <w:rFonts w:ascii="Cambria Math" w:hAnsi="Cambria Math"/>
                    </w:rPr>
                    <m:t>2</m:t>
                  </m:r>
                </m:num>
                <m:den>
                  <m:r>
                    <w:rPr>
                      <w:rFonts w:ascii="Cambria Math" w:hAnsi="Cambria Math"/>
                    </w:rPr>
                    <m:t>M</m:t>
                  </m:r>
                </m:den>
              </m:f>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r>
                <w:rPr>
                  <w:rFonts w:ascii="Cambria Math" w:hAnsi="Cambria Math"/>
                </w:rPr>
                <m:t>#</m:t>
              </m:r>
              <m:d>
                <m:dPr>
                  <m:ctrlPr>
                    <w:rPr>
                      <w:rFonts w:ascii="Cambria Math" w:hAnsi="Cambria Math"/>
                      <w:i/>
                    </w:rPr>
                  </m:ctrlPr>
                </m:dPr>
                <m:e>
                  <m:r>
                    <w:rPr>
                      <w:rFonts w:ascii="Cambria Math" w:hAnsi="Cambria Math"/>
                    </w:rPr>
                    <m:t>25.1</m:t>
                  </m:r>
                </m:e>
              </m:d>
            </m:e>
          </m:eqArr>
        </m:oMath>
      </m:oMathPara>
    </w:p>
    <w:p w14:paraId="69074263" w14:textId="5AB737CC" w:rsidR="00E97191" w:rsidRDefault="00E97191" w:rsidP="004D6639">
      <w:pPr>
        <w:pStyle w:val="BodyTextFirst"/>
      </w:pPr>
    </w:p>
    <w:p w14:paraId="41E471AA" w14:textId="510BF346" w:rsidR="00943692" w:rsidRDefault="005754F0" w:rsidP="004D6639">
      <w:pPr>
        <w:pStyle w:val="BodyTextFirst"/>
      </w:pPr>
      <w:r>
        <w:t>Equation (25.</w:t>
      </w:r>
      <w:r w:rsidR="00376493">
        <w:t>1</w:t>
      </w:r>
      <w:r>
        <w:t xml:space="preserve">) is satisfied when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oMath>
      <w:r>
        <w:t xml:space="preserve"> as can be easily seen from Equation (25.</w:t>
      </w:r>
      <w:r w:rsidR="001A74DA">
        <w:t>1</w:t>
      </w:r>
      <w:r>
        <w:t>)</w:t>
      </w:r>
      <w:r w:rsidR="00CF51F0">
        <w:t>, as we wanted to prove. To be precise</w:t>
      </w:r>
      <w:r w:rsidR="00FF4703">
        <w:t>,</w:t>
      </w:r>
      <w:r w:rsidR="00CF51F0">
        <w:t xml:space="preserve"> we </w:t>
      </w:r>
      <w:r w:rsidR="00376493">
        <w:t xml:space="preserve">also </w:t>
      </w:r>
      <w:r w:rsidR="00CF51F0">
        <w:t>need to show that</w:t>
      </w:r>
    </w:p>
    <w:p w14:paraId="11CB5B17" w14:textId="41723162" w:rsidR="00CF51F0" w:rsidRDefault="00CF51F0" w:rsidP="004D6639">
      <w:pPr>
        <w:pStyle w:val="BodyTextFirst"/>
      </w:pPr>
    </w:p>
    <w:p w14:paraId="54DD6700" w14:textId="48317F91" w:rsidR="00CF51F0" w:rsidRPr="00CF51F0" w:rsidRDefault="00D8608A" w:rsidP="004D6639">
      <w:pPr>
        <w:pStyle w:val="BodyTextFirst"/>
      </w:pPr>
      <m:oMathPara>
        <m:oMath>
          <m:eqArr>
            <m:eqArrPr>
              <m:maxDist m:val="1"/>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L</m:t>
                      </m:r>
                    </m:e>
                    <m:sub>
                      <m:r>
                        <w:rPr>
                          <w:rFonts w:ascii="Cambria Math" w:hAnsi="Cambria Math"/>
                        </w:rPr>
                        <m:t>MSE</m:t>
                      </m:r>
                    </m:sub>
                  </m:sSub>
                </m:num>
                <m:den>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r>
                <w:rPr>
                  <w:rFonts w:ascii="Cambria Math" w:hAnsi="Cambria Math"/>
                </w:rPr>
                <m:t>&gt;0</m:t>
              </m:r>
            </m:e>
          </m:eqArr>
        </m:oMath>
      </m:oMathPara>
    </w:p>
    <w:p w14:paraId="135FF210" w14:textId="62D61498" w:rsidR="00CF51F0" w:rsidRDefault="00CF51F0" w:rsidP="004D6639">
      <w:pPr>
        <w:pStyle w:val="BodyTextFirst"/>
        <w:rPr>
          <w:b/>
          <w:bCs/>
        </w:rPr>
      </w:pPr>
    </w:p>
    <w:p w14:paraId="49E101AE" w14:textId="3E61B23B" w:rsidR="00CF51F0" w:rsidRDefault="00CF51F0" w:rsidP="004D6639">
      <w:pPr>
        <w:pStyle w:val="BodyTextFirst"/>
      </w:pPr>
      <w:r>
        <w:t>This is easily proved as we have</w:t>
      </w:r>
    </w:p>
    <w:p w14:paraId="0FEB6FB4" w14:textId="56290868" w:rsidR="00CF51F0" w:rsidRDefault="00CF51F0" w:rsidP="004D6639">
      <w:pPr>
        <w:pStyle w:val="BodyTextFirst"/>
      </w:pPr>
    </w:p>
    <w:p w14:paraId="7F346A93" w14:textId="5A73347F" w:rsidR="00CF51F0" w:rsidRPr="00CF51F0" w:rsidRDefault="00D8608A" w:rsidP="004D6639">
      <w:pPr>
        <w:pStyle w:val="BodyTextFirst"/>
      </w:pPr>
      <m:oMathPara>
        <m:oMath>
          <m:eqArr>
            <m:eqArrPr>
              <m:maxDist m:val="1"/>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L</m:t>
                      </m:r>
                    </m:e>
                    <m:sub>
                      <m:r>
                        <w:rPr>
                          <w:rFonts w:ascii="Cambria Math" w:hAnsi="Cambria Math"/>
                        </w:rPr>
                        <m:t>MSE</m:t>
                      </m:r>
                    </m:sub>
                  </m:sSub>
                </m:num>
                <m:den>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M</m:t>
                  </m:r>
                </m:den>
              </m:f>
            </m:e>
          </m:eqArr>
        </m:oMath>
      </m:oMathPara>
    </w:p>
    <w:p w14:paraId="17179CD8" w14:textId="7FE8BFF7" w:rsidR="00CF51F0" w:rsidRDefault="00CF51F0" w:rsidP="004D6639">
      <w:pPr>
        <w:pStyle w:val="BodyTextFirst"/>
      </w:pPr>
    </w:p>
    <w:p w14:paraId="1F195B19" w14:textId="132F602C" w:rsidR="00CF51F0" w:rsidRPr="00CF51F0" w:rsidRDefault="00717121" w:rsidP="004D6639">
      <w:pPr>
        <w:pStyle w:val="BodyTextFirst"/>
      </w:pPr>
      <w:r>
        <w:t>t</w:t>
      </w:r>
      <w:r w:rsidR="00CF51F0">
        <w:t xml:space="preserve">hat is greater than zero, therefore confirming our assumption that for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oMath>
      <w:r w:rsidR="00CF51F0">
        <w:t xml:space="preserve"> we indeed have a minimum.</w:t>
      </w:r>
      <w:commentRangeEnd w:id="15"/>
      <w:r w:rsidR="00010981">
        <w:rPr>
          <w:rStyle w:val="Rimandocommento"/>
          <w:rFonts w:ascii="Times" w:eastAsia="Calibri" w:hAnsi="Times"/>
        </w:rPr>
        <w:commentReference w:id="15"/>
      </w:r>
    </w:p>
    <w:p w14:paraId="52F7D486" w14:textId="1DCDD922" w:rsidR="00C62577" w:rsidRDefault="00C62577" w:rsidP="00C62577">
      <w:pPr>
        <w:pStyle w:val="Titolo3"/>
      </w:pPr>
      <w:r>
        <w:t xml:space="preserve">Binary </w:t>
      </w:r>
      <w:r w:rsidR="00E31094">
        <w:t>Cross-Entropy</w:t>
      </w:r>
    </w:p>
    <w:p w14:paraId="500B560C" w14:textId="5E4B97A6" w:rsidR="00C62577" w:rsidRDefault="003B312E" w:rsidP="007525EA">
      <w:pPr>
        <w:pStyle w:val="BodyTextFirst"/>
      </w:pPr>
      <w:r>
        <w:t xml:space="preserve">If the activation function of the output layer of the FFA is a sigmoid function, thus limiting neuron outputs to be between 0 and 1, </w:t>
      </w:r>
      <w:r w:rsidR="009F25E7">
        <w:t xml:space="preserve">and the input features are normalized to be between 0 and 1 </w:t>
      </w:r>
      <w:r>
        <w:t xml:space="preserve">we can use as loss function the binary </w:t>
      </w:r>
      <w:r w:rsidR="00E31094">
        <w:t>cross-entropy</w:t>
      </w:r>
      <w:r>
        <w:t xml:space="preserve">, indicated here with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t xml:space="preserve">. </w:t>
      </w:r>
      <w:r w:rsidR="000D229A">
        <w:t xml:space="preserve">Note that this loss function is typically used in classification problems, but it works beautifully for autoencoders. </w:t>
      </w:r>
      <w:r>
        <w:t>The formula for it is</w:t>
      </w:r>
    </w:p>
    <w:p w14:paraId="2B9CA4EA" w14:textId="57068EB8" w:rsidR="00B37FC0" w:rsidRDefault="00B37FC0" w:rsidP="007525EA">
      <w:pPr>
        <w:pStyle w:val="BodyTextFirst"/>
      </w:pPr>
    </w:p>
    <w:p w14:paraId="319E17AA" w14:textId="396E5CA6" w:rsidR="00B37FC0" w:rsidRPr="00A97FAE" w:rsidRDefault="00D8608A" w:rsidP="007525EA">
      <w:pPr>
        <w:pStyle w:val="BodyTextFirst"/>
      </w:pPr>
      <m:oMathPara>
        <m:oMath>
          <m:eqArr>
            <m:eqArrPr>
              <m:maxDist m:val="1"/>
              <m:ctrlPr>
                <w:rPr>
                  <w:rFonts w:ascii="Cambria Math" w:hAnsi="Cambria Math"/>
                  <w:i/>
                </w:rPr>
              </m:ctrlPr>
            </m:eqArrPr>
            <m:e>
              <w:commentRangeStart w:id="16"/>
              <m:sSub>
                <m:sSubPr>
                  <m:ctrlPr>
                    <w:rPr>
                      <w:rFonts w:ascii="Cambria Math" w:hAnsi="Cambria Math"/>
                      <w:i/>
                    </w:rPr>
                  </m:ctrlPr>
                </m:sSubPr>
                <m:e>
                  <m:r>
                    <w:rPr>
                      <w:rFonts w:ascii="Cambria Math" w:hAnsi="Cambria Math"/>
                    </w:rPr>
                    <m:t>L</m:t>
                  </m:r>
                </m:e>
                <m:sub>
                  <m:r>
                    <w:rPr>
                      <w:rFonts w:ascii="Cambria Math" w:hAnsi="Cambria Math"/>
                    </w:rPr>
                    <m:t>CE</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 xml:space="preserve"> </m:t>
                  </m:r>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func>
                        <m:funcPr>
                          <m:ctrlPr>
                            <w:rPr>
                              <w:rFonts w:ascii="Cambria Math" w:hAnsi="Cambria Math"/>
                              <w:i/>
                            </w:rPr>
                          </m:ctrlPr>
                        </m:funcPr>
                        <m:fName>
                          <m:r>
                            <m:rPr>
                              <m:sty m:val="p"/>
                            </m:rPr>
                            <w:rPr>
                              <w:rFonts w:ascii="Cambria Math" w:hAnsi="Cambria Math"/>
                            </w:rPr>
                            <m:t>log</m:t>
                          </m:r>
                        </m:fName>
                        <m:e>
                          <m:r>
                            <w:rPr>
                              <w:rFonts w:ascii="Cambria Math" w:hAnsi="Cambria Math"/>
                            </w:rPr>
                            <m:t>(1-</m:t>
                          </m:r>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r>
                            <w:rPr>
                              <w:rFonts w:ascii="Cambria Math" w:hAnsi="Cambria Math"/>
                            </w:rPr>
                            <m:t>)]</m:t>
                          </m:r>
                        </m:e>
                      </m:func>
                    </m:e>
                  </m:func>
                </m:e>
              </m:nary>
              <w:commentRangeEnd w:id="16"/>
              <m:r>
                <m:rPr>
                  <m:sty m:val="p"/>
                </m:rPr>
                <w:rPr>
                  <w:rStyle w:val="Rimandocommento"/>
                  <w:rFonts w:ascii="Times" w:eastAsia="Calibri" w:hAnsi="Times"/>
                </w:rPr>
                <w:commentReference w:id="16"/>
              </m:r>
            </m:e>
          </m:eqArr>
        </m:oMath>
      </m:oMathPara>
    </w:p>
    <w:p w14:paraId="002112D1" w14:textId="0AB1B874" w:rsidR="00B37FC0" w:rsidRDefault="00B37FC0" w:rsidP="00B37FC0">
      <w:pPr>
        <w:pStyle w:val="BodyTextFirst"/>
      </w:pPr>
    </w:p>
    <w:p w14:paraId="54B25BCA" w14:textId="3B2E6B86" w:rsidR="00134C0C" w:rsidRDefault="009F25E7" w:rsidP="00B37FC0">
      <w:pPr>
        <w:pStyle w:val="BodyTextFirst"/>
      </w:pPr>
      <w:r>
        <w:t xml:space="preserve">Where the sum is over the entire set of observations. </w:t>
      </w:r>
      <w:r w:rsidR="00134C0C">
        <w:t xml:space="preserve">Can we prove that minimizing this loss function is equivalent to reconstructing the input as well as possible? </w:t>
      </w:r>
      <w:r w:rsidR="00BF4741">
        <w:t>Let us</w:t>
      </w:r>
      <w:r w:rsidR="00134C0C">
        <w:t xml:space="preserve"> calculate where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rsidR="00134C0C">
        <w:t xml:space="preserve"> has a minimum with respect to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rsidR="00134C0C">
        <w:t>. In other</w:t>
      </w:r>
      <w:r>
        <w:t xml:space="preserve"> words,</w:t>
      </w:r>
      <w:r w:rsidR="00134C0C">
        <w:t xml:space="preserve"> </w:t>
      </w:r>
      <w:r>
        <w:t xml:space="preserve">we need to find out </w:t>
      </w:r>
      <w:r w:rsidR="00134C0C">
        <w:t xml:space="preserve">what values should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rsidR="00134C0C">
        <w:t xml:space="preserve"> </w:t>
      </w:r>
      <w:r>
        <w:t>assume</w:t>
      </w:r>
      <w:r w:rsidR="00134C0C">
        <w:t xml:space="preserve"> to minimize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t>.</w:t>
      </w:r>
      <w:r w:rsidR="00CC081B">
        <w:t xml:space="preserve"> As we have done for the MSE, to make the calculations easier, </w:t>
      </w:r>
      <w:r w:rsidR="00BF4741">
        <w:t>let us</w:t>
      </w:r>
      <w:r w:rsidR="00CC081B">
        <w:t xml:space="preserve"> consider the simplified case where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CC081B">
        <w:t xml:space="preserve"> and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rsidR="00CC081B">
        <w:t xml:space="preserve"> are one-dimensional and </w:t>
      </w:r>
      <w:r w:rsidR="00BF4741">
        <w:t>let us</w:t>
      </w:r>
      <w:r w:rsidR="00CC081B">
        <w:t xml:space="preserve"> indicate them with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CC081B">
        <w:t xml:space="preserve"> and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oMath>
      <w:r w:rsidR="00CC081B">
        <w:t>.</w:t>
      </w:r>
    </w:p>
    <w:p w14:paraId="1FAF38A2" w14:textId="77777777" w:rsidR="00134C0C" w:rsidRDefault="00134C0C" w:rsidP="00B37FC0">
      <w:pPr>
        <w:pStyle w:val="BodyTextFirst"/>
      </w:pPr>
    </w:p>
    <w:p w14:paraId="7770DE98" w14:textId="5594BB77" w:rsidR="009F25E7" w:rsidRDefault="00134C0C" w:rsidP="00B37FC0">
      <w:pPr>
        <w:pStyle w:val="BodyTextFirst"/>
      </w:pPr>
      <w:r>
        <w:t>To find the minimum of a function, as you should know from calculus, we need the first d</w:t>
      </w:r>
      <w:r w:rsidR="00503225">
        <w:t xml:space="preserve">erivative of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t xml:space="preserve">. </w:t>
      </w:r>
      <w:r w:rsidR="009F25E7">
        <w:t xml:space="preserve">In particular we need to solve the set of </w:t>
      </w:r>
      <m:oMath>
        <m:r>
          <m:rPr>
            <m:sty m:val="p"/>
          </m:rPr>
          <w:rPr>
            <w:rFonts w:ascii="Cambria Math" w:hAnsi="Cambria Math"/>
          </w:rPr>
          <m:t>M</m:t>
        </m:r>
      </m:oMath>
      <w:r w:rsidR="00915A43">
        <w:t xml:space="preserve"> </w:t>
      </w:r>
      <w:r w:rsidR="009F25E7">
        <w:t>equations</w:t>
      </w:r>
    </w:p>
    <w:p w14:paraId="7E19CDA4" w14:textId="41F7C494" w:rsidR="009F25E7" w:rsidRDefault="009F25E7" w:rsidP="00B37FC0">
      <w:pPr>
        <w:pStyle w:val="BodyTextFirst"/>
      </w:pPr>
    </w:p>
    <w:p w14:paraId="593D438C" w14:textId="600831CB" w:rsidR="00915A43" w:rsidRPr="00A97FAE" w:rsidRDefault="00D8608A" w:rsidP="00B37FC0">
      <w:pPr>
        <w:pStyle w:val="BodyTextFirs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w:commentRangeStart w:id="17"/>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ins w:id="18" w:author="Dario Piga" w:date="2020-11-23T21:40:00Z">
                          <w:rPr>
                            <w:rFonts w:ascii="Cambria Math" w:hAnsi="Cambria Math"/>
                          </w:rPr>
                          <m:t>i</m:t>
                        </w:ins>
                      </m:r>
                      <m:r>
                        <w:del w:id="19" w:author="Dario Piga" w:date="2020-11-23T21:40:00Z">
                          <w:rPr>
                            <w:rFonts w:ascii="Cambria Math" w:hAnsi="Cambria Math"/>
                          </w:rPr>
                          <m:t>j</m:t>
                        </w:del>
                      </m:r>
                    </m:sub>
                  </m:sSub>
                  <w:commentRangeEnd w:id="17"/>
                  <m:r>
                    <m:rPr>
                      <m:sty m:val="p"/>
                    </m:rPr>
                    <w:rPr>
                      <w:rStyle w:val="Rimandocommento"/>
                      <w:rFonts w:ascii="Times" w:eastAsia="Calibri" w:hAnsi="Times"/>
                    </w:rPr>
                    <w:commentReference w:id="17"/>
                  </m:r>
                </m:den>
              </m:f>
              <m:r>
                <w:rPr>
                  <w:rFonts w:ascii="Cambria Math" w:hAnsi="Cambria Math"/>
                </w:rPr>
                <m:t xml:space="preserve">=0    </m:t>
              </m:r>
              <m:r>
                <m:rPr>
                  <m:nor/>
                </m:rPr>
                <w:rPr>
                  <w:rFonts w:ascii="Cambria Math" w:hAnsi="Cambria Math"/>
                </w:rPr>
                <m:t>for</m:t>
              </m:r>
              <m:r>
                <w:rPr>
                  <w:rFonts w:ascii="Cambria Math" w:hAnsi="Cambria Math"/>
                </w:rPr>
                <m:t xml:space="preserve">      i=</m:t>
              </m:r>
              <m:r>
                <w:ins w:id="20" w:author="Dario Piga" w:date="2020-11-23T21:42:00Z">
                  <w:rPr>
                    <w:rFonts w:ascii="Cambria Math" w:hAnsi="Cambria Math"/>
                  </w:rPr>
                  <m:t>1</m:t>
                </w:ins>
              </m:r>
              <m:r>
                <w:del w:id="21" w:author="Dario Piga" w:date="2020-11-23T21:42:00Z">
                  <w:rPr>
                    <w:rFonts w:ascii="Cambria Math" w:hAnsi="Cambria Math"/>
                  </w:rPr>
                  <m:t>0</m:t>
                </w:del>
              </m:r>
              <m:r>
                <w:rPr>
                  <w:rFonts w:ascii="Cambria Math" w:hAnsi="Cambria Math"/>
                </w:rPr>
                <m:t>,…,M</m:t>
              </m:r>
            </m:e>
          </m:eqArr>
        </m:oMath>
      </m:oMathPara>
    </w:p>
    <w:p w14:paraId="0AF6A096" w14:textId="77777777" w:rsidR="009F25E7" w:rsidRDefault="009F25E7" w:rsidP="00B37FC0">
      <w:pPr>
        <w:pStyle w:val="BodyTextFirst"/>
      </w:pPr>
    </w:p>
    <w:p w14:paraId="0615F73B" w14:textId="136DF026" w:rsidR="00503225" w:rsidRDefault="00503225" w:rsidP="00B37FC0">
      <w:pPr>
        <w:pStyle w:val="BodyTextFirst"/>
      </w:pPr>
      <w:r>
        <w:t xml:space="preserve">In this case it is easy to show that the binary </w:t>
      </w:r>
      <w:r w:rsidR="00E31094">
        <w:t>cross-entropy</w:t>
      </w:r>
      <w:r>
        <w:t xml:space="preserve">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t xml:space="preserve"> is minimized when </w:t>
      </w:r>
      <w:commentRangeStart w:id="22"/>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w:commentRangeEnd w:id="22"/>
        <m:r>
          <m:rPr>
            <m:sty m:val="p"/>
          </m:rPr>
          <w:rPr>
            <w:rStyle w:val="Rimandocommento"/>
            <w:rFonts w:ascii="Times" w:eastAsia="Calibri" w:hAnsi="Times"/>
          </w:rPr>
          <w:commentReference w:id="22"/>
        </m:r>
      </m:oMath>
      <w:r w:rsidR="00AE40D5">
        <w:t xml:space="preserve"> for </w:t>
      </w:r>
      <m:oMath>
        <m:r>
          <w:rPr>
            <w:rFonts w:ascii="Cambria Math" w:hAnsi="Cambria Math"/>
          </w:rPr>
          <m:t>i=1,…,M</m:t>
        </m:r>
      </m:oMath>
      <w:r>
        <w:t>.</w:t>
      </w:r>
    </w:p>
    <w:p w14:paraId="3D6BDCDE" w14:textId="77777777" w:rsidR="00134C0C" w:rsidRDefault="00134C0C" w:rsidP="00B37FC0">
      <w:pPr>
        <w:pStyle w:val="BodyTextFirst"/>
      </w:pPr>
    </w:p>
    <w:p w14:paraId="692F6588" w14:textId="50AA6625" w:rsidR="00503225" w:rsidRDefault="00503225" w:rsidP="00B37FC0">
      <w:pPr>
        <w:pStyle w:val="BodyTextFirst"/>
      </w:pPr>
      <w:r>
        <w:t xml:space="preserve">To find when the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t xml:space="preserve"> is minimized we can derive </w:t>
      </w:r>
      <m:oMath>
        <m:sSub>
          <m:sSubPr>
            <m:ctrlPr>
              <w:rPr>
                <w:rFonts w:ascii="Cambria Math" w:hAnsi="Cambria Math"/>
                <w:i/>
              </w:rPr>
            </m:ctrlPr>
          </m:sSubPr>
          <m:e>
            <m:r>
              <w:rPr>
                <w:rFonts w:ascii="Cambria Math" w:hAnsi="Cambria Math"/>
              </w:rPr>
              <m:t>L</m:t>
            </m:r>
          </m:e>
          <m:sub>
            <m:r>
              <w:rPr>
                <w:rFonts w:ascii="Cambria Math" w:hAnsi="Cambria Math"/>
              </w:rPr>
              <m:t>CE</m:t>
            </m:r>
          </m:sub>
        </m:sSub>
        <m:r>
          <m:rPr>
            <m:sty m:val="p"/>
          </m:rPr>
          <w:rPr>
            <w:rFonts w:ascii="Cambria Math" w:hAnsi="Cambria Math"/>
          </w:rPr>
          <m:t xml:space="preserve"> </m:t>
        </m:r>
      </m:oMath>
      <w:r>
        <w:t>with respect to</w:t>
      </w:r>
      <w:r w:rsidR="00B53327">
        <w:t xml:space="preserve"> a specific input</w:t>
      </w:r>
      <w: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oMath>
    </w:p>
    <w:p w14:paraId="2602FDD3" w14:textId="77777777" w:rsidR="001B2CCF" w:rsidRDefault="001B2CCF" w:rsidP="00B37FC0">
      <w:pPr>
        <w:pStyle w:val="BodyTextFirst"/>
      </w:pPr>
    </w:p>
    <w:p w14:paraId="7303BDC2" w14:textId="29B133E5" w:rsidR="00503225" w:rsidRPr="00A97FAE" w:rsidRDefault="00D8608A" w:rsidP="00B37FC0">
      <w:pPr>
        <w:pStyle w:val="BodyTextFirs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d>
                <m:dPr>
                  <m:begChr m:val="["/>
                  <m:endChr m:val="]"/>
                  <m:ctrlPr>
                    <w:rPr>
                      <w:rFonts w:ascii="Cambria Math" w:hAnsi="Cambria Math"/>
                      <w:i/>
                    </w:rPr>
                  </m:ctrlPr>
                </m:d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j</m:t>
                          </m:r>
                        </m:sub>
                      </m:sSub>
                    </m:num>
                    <m:den>
                      <m:r>
                        <w:rPr>
                          <w:rFonts w:ascii="Cambria Math" w:hAnsi="Cambria Math"/>
                        </w:rPr>
                        <m:t>1-</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d>
                <m:dPr>
                  <m:begChr m:val="["/>
                  <m:endChr m:val="]"/>
                  <m:ctrlPr>
                    <w:rPr>
                      <w:rFonts w:ascii="Cambria Math" w:hAnsi="Cambria Math"/>
                      <w:i/>
                    </w:rPr>
                  </m:ctrlPr>
                </m:d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d>
                        <m:dPr>
                          <m:ctrlPr>
                            <w:rPr>
                              <w:rFonts w:ascii="Cambria Math" w:hAnsi="Cambria Math"/>
                              <w:i/>
                            </w:rPr>
                          </m:ctrlPr>
                        </m:dPr>
                        <m:e>
                          <m:r>
                            <w:rPr>
                              <w:rFonts w:ascii="Cambria Math" w:hAnsi="Cambria Math"/>
                            </w:rPr>
                            <m:t>1-</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j</m:t>
                              </m:r>
                            </m:sub>
                          </m:sSub>
                        </m:e>
                      </m:d>
                    </m:num>
                    <m:den>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d>
                <m:dPr>
                  <m:begChr m:val="["/>
                  <m:endChr m:val="]"/>
                  <m:ctrlPr>
                    <w:rPr>
                      <w:rFonts w:ascii="Cambria Math" w:hAnsi="Cambria Math"/>
                      <w:i/>
                    </w:rPr>
                  </m:ctrlPr>
                </m:d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e>
              </m:d>
              <m:r>
                <w:rPr>
                  <w:rFonts w:ascii="Cambria Math" w:hAnsi="Cambria Math"/>
                </w:rPr>
                <m:t>#</m:t>
              </m:r>
              <m:d>
                <m:dPr>
                  <m:ctrlPr>
                    <w:rPr>
                      <w:rFonts w:ascii="Cambria Math" w:hAnsi="Cambria Math"/>
                      <w:i/>
                    </w:rPr>
                  </m:ctrlPr>
                </m:dPr>
                <m:e>
                  <m:r>
                    <w:rPr>
                      <w:rFonts w:ascii="Cambria Math" w:hAnsi="Cambria Math"/>
                    </w:rPr>
                    <m:t>25.2</m:t>
                  </m:r>
                </m:e>
              </m:d>
            </m:e>
          </m:eqArr>
        </m:oMath>
      </m:oMathPara>
    </w:p>
    <w:p w14:paraId="0C32377C" w14:textId="7D873B5A" w:rsidR="00613E2D" w:rsidRDefault="00613E2D" w:rsidP="00B37FC0">
      <w:pPr>
        <w:pStyle w:val="BodyTextFirst"/>
      </w:pPr>
    </w:p>
    <w:p w14:paraId="47FCEB73" w14:textId="54E0AB9E" w:rsidR="00613E2D" w:rsidRDefault="0014280B" w:rsidP="00B37FC0">
      <w:pPr>
        <w:pStyle w:val="BodyTextFirst"/>
      </w:pPr>
      <w:r>
        <w:t xml:space="preserve">Now remember that </w:t>
      </w:r>
      <w:r w:rsidR="005953C5">
        <w:t xml:space="preserve">we need to satisfy the condition </w:t>
      </w:r>
    </w:p>
    <w:p w14:paraId="4A24AA22" w14:textId="7B9FBD1B" w:rsidR="005953C5" w:rsidRDefault="005953C5" w:rsidP="00B37FC0">
      <w:pPr>
        <w:pStyle w:val="BodyTextFirst"/>
      </w:pPr>
    </w:p>
    <w:p w14:paraId="3A269E15" w14:textId="207256BC" w:rsidR="005953C5" w:rsidRPr="00A97FAE" w:rsidRDefault="00D8608A" w:rsidP="00B37FC0">
      <w:pPr>
        <w:pStyle w:val="BodyTextFirs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r>
                <w:rPr>
                  <w:rFonts w:ascii="Cambria Math" w:hAnsi="Cambria Math"/>
                </w:rPr>
                <m:t>=0</m:t>
              </m:r>
            </m:e>
          </m:eqArr>
        </m:oMath>
      </m:oMathPara>
    </w:p>
    <w:p w14:paraId="04FC71C2" w14:textId="63A4C277" w:rsidR="005953C5" w:rsidRDefault="005953C5" w:rsidP="00B37FC0">
      <w:pPr>
        <w:pStyle w:val="BodyTextFirst"/>
      </w:pPr>
    </w:p>
    <w:p w14:paraId="42C548C4" w14:textId="5280A037" w:rsidR="005953C5" w:rsidRDefault="005953C5" w:rsidP="00B37FC0">
      <w:pPr>
        <w:pStyle w:val="BodyTextFirst"/>
      </w:pPr>
      <w:r>
        <w:t xml:space="preserve">That can happen only if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oMath>
      <w:r w:rsidR="00415CEC">
        <w:t xml:space="preserve"> as can be seen from Equation (25.</w:t>
      </w:r>
      <w:r w:rsidR="00197A02">
        <w:t>2</w:t>
      </w:r>
      <w:r w:rsidR="00415CEC">
        <w:t>)</w:t>
      </w:r>
      <w:r>
        <w:t xml:space="preserve">. </w:t>
      </w:r>
      <w:r w:rsidR="00971E99">
        <w:t>To make sure that this is a minimum we need to evaluate the second derivative</w:t>
      </w:r>
      <w:r w:rsidR="00FE54AD">
        <w:t xml:space="preserve">. Since </w:t>
      </w:r>
      <w:r w:rsidR="00971E99">
        <w:t xml:space="preserve">the point for which the first derivative is zero is a minimum </w:t>
      </w:r>
      <w:r w:rsidR="00B53327">
        <w:t xml:space="preserve">only </w:t>
      </w:r>
      <w:r w:rsidR="00971E99">
        <w:t xml:space="preserve">if </w:t>
      </w:r>
    </w:p>
    <w:p w14:paraId="718AD5C6" w14:textId="7637F454" w:rsidR="00971E99" w:rsidRDefault="00971E99" w:rsidP="00B37FC0">
      <w:pPr>
        <w:pStyle w:val="BodyTextFirst"/>
      </w:pPr>
    </w:p>
    <w:p w14:paraId="5BA52DD4" w14:textId="53B858CA" w:rsidR="00971E99" w:rsidRPr="00B72310" w:rsidRDefault="00D8608A" w:rsidP="00B37FC0">
      <w:pPr>
        <w:pStyle w:val="BodyTextFirst"/>
      </w:pPr>
      <m:oMathPara>
        <m:oMath>
          <m:eqArr>
            <m:eqArrPr>
              <m:maxDist m:val="1"/>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r>
                <w:rPr>
                  <w:rFonts w:ascii="Cambria Math" w:hAnsi="Cambria Math"/>
                </w:rPr>
                <m:t>&gt;0</m:t>
              </m:r>
            </m:e>
          </m:eqArr>
        </m:oMath>
      </m:oMathPara>
    </w:p>
    <w:p w14:paraId="1D56CCC7" w14:textId="25FABA59" w:rsidR="00971E99" w:rsidRDefault="00971E99" w:rsidP="00B37FC0">
      <w:pPr>
        <w:pStyle w:val="BodyTextFirst"/>
      </w:pPr>
    </w:p>
    <w:p w14:paraId="1ECBA9D2" w14:textId="1F4EC60C" w:rsidR="00971E99" w:rsidRDefault="00971E99" w:rsidP="00B37FC0">
      <w:pPr>
        <w:pStyle w:val="BodyTextFirst"/>
      </w:pPr>
      <w:r>
        <w:t xml:space="preserve">We can calculate the second derivative </w:t>
      </w:r>
      <w:r w:rsidR="007F0C79">
        <w:t xml:space="preserve">at the minimum point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 xml:space="preserve"> </m:t>
        </m:r>
      </m:oMath>
      <w:r>
        <w:t>easily</w:t>
      </w:r>
      <w:r w:rsidR="007F0C79">
        <w:t xml:space="preserve"> </w:t>
      </w:r>
    </w:p>
    <w:p w14:paraId="309D5204" w14:textId="2A746323" w:rsidR="00971E99" w:rsidRDefault="00971E99" w:rsidP="00B37FC0">
      <w:pPr>
        <w:pStyle w:val="BodyTextFirst"/>
      </w:pPr>
    </w:p>
    <w:p w14:paraId="4E0C01EB" w14:textId="68228E67" w:rsidR="00971E99" w:rsidRPr="00B72310" w:rsidRDefault="00D8608A" w:rsidP="00B37FC0">
      <w:pPr>
        <w:pStyle w:val="BodyTextFirst"/>
      </w:pPr>
      <m:oMathPara>
        <m:oMath>
          <m:eqArr>
            <m:eqArrPr>
              <m:maxDist m:val="1"/>
              <m:ctrlPr>
                <w:rPr>
                  <w:rFonts w:ascii="Cambria Math" w:hAnsi="Cambria Math"/>
                  <w:i/>
                </w:rPr>
              </m:ctrlPr>
            </m:eqArr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e>
                  </m:d>
                </m:e>
                <m:sub>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M</m:t>
                          </m:r>
                        </m:den>
                      </m:f>
                      <m:d>
                        <m:dPr>
                          <m:begChr m:val="["/>
                          <m:endChr m:val="]"/>
                          <m:ctrlPr>
                            <w:rPr>
                              <w:rFonts w:ascii="Cambria Math" w:hAnsi="Cambria Math"/>
                              <w:i/>
                            </w:rPr>
                          </m:ctrlPr>
                        </m:d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 xml:space="preserve"> </m:t>
                              </m:r>
                              <m:d>
                                <m:dPr>
                                  <m:ctrlPr>
                                    <w:rPr>
                                      <w:rFonts w:ascii="Cambria Math" w:hAnsi="Cambria Math"/>
                                      <w:i/>
                                    </w:rPr>
                                  </m:ctrlPr>
                                </m:dPr>
                                <m:e>
                                  <m:r>
                                    <w:rPr>
                                      <w:rFonts w:ascii="Cambria Math" w:hAnsi="Cambria Math"/>
                                    </w:rPr>
                                    <m:t>2</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-1</m:t>
                                  </m:r>
                                </m:e>
                              </m:d>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num>
                            <m:den>
                              <m:d>
                                <m:dPr>
                                  <m:ctrlPr>
                                    <w:rPr>
                                      <w:rFonts w:ascii="Cambria Math" w:hAnsi="Cambria Math"/>
                                      <w:i/>
                                    </w:rPr>
                                  </m:ctrlPr>
                                </m:dPr>
                                <m:e>
                                  <m:r>
                                    <w:rPr>
                                      <w:rFonts w:ascii="Cambria Math" w:hAnsi="Cambria Math"/>
                                    </w:rPr>
                                    <m:t>1-</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e>
                              </m:d>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e>
                      </m:d>
                    </m:e>
                  </m:d>
                </m:e>
                <m:sub>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acc>
                        <m:accPr>
                          <m:chr m:val="̃"/>
                          <m:ctrlPr>
                            <w:rPr>
                              <w:rFonts w:ascii="Cambria Math" w:hAnsi="Cambria Math"/>
                              <w:i/>
                            </w:rPr>
                          </m:ctrlPr>
                        </m:accPr>
                        <m:e>
                          <m:r>
                            <w:rPr>
                              <w:rFonts w:ascii="Cambria Math" w:hAnsi="Cambria Math"/>
                            </w:rPr>
                            <m:t>x</m:t>
                          </m:r>
                        </m:e>
                      </m:acc>
                    </m:e>
                    <m:sub>
                      <m:r>
                        <w:rPr>
                          <w:rFonts w:ascii="Cambria Math" w:hAnsi="Cambria Math"/>
                        </w:rPr>
                        <m:t>j</m:t>
                      </m:r>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d>
                <m:dPr>
                  <m:begChr m:val="["/>
                  <m:endChr m:val="]"/>
                  <m:ctrlPr>
                    <w:rPr>
                      <w:rFonts w:ascii="Cambria Math" w:hAnsi="Cambria Math"/>
                      <w:i/>
                    </w:rPr>
                  </m:ctrlPr>
                </m:d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1-</m:t>
                              </m:r>
                              <m:acc>
                                <m:accPr>
                                  <m:chr m:val="̃"/>
                                  <m:ctrlPr>
                                    <w:rPr>
                                      <w:rFonts w:ascii="Cambria Math" w:hAnsi="Cambria Math"/>
                                      <w:i/>
                                    </w:rPr>
                                  </m:ctrlPr>
                                </m:accPr>
                                <m:e>
                                  <m:r>
                                    <w:rPr>
                                      <w:rFonts w:ascii="Cambria Math" w:hAnsi="Cambria Math"/>
                                    </w:rPr>
                                    <m:t>x</m:t>
                                  </m:r>
                                </m:e>
                              </m:acc>
                            </m:e>
                            <m:sub>
                              <m:r>
                                <w:rPr>
                                  <w:rFonts w:ascii="Cambria Math" w:hAnsi="Cambria Math"/>
                                </w:rPr>
                                <m:t>j</m:t>
                              </m:r>
                            </m:sub>
                          </m:sSub>
                        </m:e>
                      </m:d>
                    </m:num>
                    <m:den>
                      <m:d>
                        <m:dPr>
                          <m:ctrlPr>
                            <w:rPr>
                              <w:rFonts w:ascii="Cambria Math" w:hAnsi="Cambria Math"/>
                              <w:i/>
                            </w:rPr>
                          </m:ctrlPr>
                        </m:dPr>
                        <m:e>
                          <m:r>
                            <w:rPr>
                              <w:rFonts w:ascii="Cambria Math" w:hAnsi="Cambria Math"/>
                            </w:rPr>
                            <m:t>1-</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e>
                      </m:d>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e>
              </m:d>
            </m:e>
          </m:eqArr>
        </m:oMath>
      </m:oMathPara>
    </w:p>
    <w:p w14:paraId="6266BEBB" w14:textId="1AAFE8EC" w:rsidR="00971E99" w:rsidRDefault="00971E99" w:rsidP="00B37FC0">
      <w:pPr>
        <w:pStyle w:val="BodyTextFirst"/>
      </w:pPr>
    </w:p>
    <w:p w14:paraId="6987692B" w14:textId="05B3998F" w:rsidR="00971E99" w:rsidRDefault="00971E99" w:rsidP="00B37FC0">
      <w:pPr>
        <w:pStyle w:val="BodyTextFirst"/>
      </w:pPr>
      <w:r>
        <w:t xml:space="preserve">Now remember that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∈]0,1[</m:t>
        </m:r>
      </m:oMath>
      <w:r>
        <w:t xml:space="preserve">. </w:t>
      </w:r>
      <w:r w:rsidR="00292BB8">
        <w:t>W</w:t>
      </w:r>
      <w:r>
        <w:t>e can immediately see that</w:t>
      </w:r>
      <w:r w:rsidR="00292BB8">
        <w:t xml:space="preserve"> the denominator of the previous formula is greater than zero. The nominator is </w:t>
      </w:r>
      <w:r w:rsidR="00157354">
        <w:t xml:space="preserve">also </w:t>
      </w:r>
      <w:r w:rsidR="00292BB8">
        <w:t xml:space="preserve">clearly greater than zero since </w:t>
      </w:r>
      <m:oMath>
        <m:r>
          <w:rPr>
            <w:rFonts w:ascii="Cambria Math" w:hAnsi="Cambria Math"/>
          </w:rPr>
          <m:t>1-</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&gt;0</m:t>
        </m:r>
      </m:oMath>
      <w:r w:rsidR="00292BB8">
        <w:t xml:space="preserve">. </w:t>
      </w:r>
      <w:r w:rsidR="00157354">
        <w:t>D</w:t>
      </w:r>
      <w:r w:rsidR="00292BB8">
        <w:t>ividing two positive numbers gives a positive number</w:t>
      </w:r>
      <w:r w:rsidR="00157354">
        <w:t xml:space="preserve">, thus </w:t>
      </w:r>
      <w:r w:rsidR="00292BB8">
        <w:t xml:space="preserve">we have just proved that </w:t>
      </w:r>
    </w:p>
    <w:p w14:paraId="431DBB2C" w14:textId="759823F4" w:rsidR="00292BB8" w:rsidRDefault="00292BB8" w:rsidP="00B37FC0">
      <w:pPr>
        <w:pStyle w:val="BodyTextFirst"/>
      </w:pPr>
    </w:p>
    <w:p w14:paraId="1ABF27D9" w14:textId="3162DF33" w:rsidR="00292BB8" w:rsidRPr="00B72310" w:rsidRDefault="00D8608A" w:rsidP="00292BB8">
      <w:pPr>
        <w:pStyle w:val="BodyTextFirst"/>
      </w:pPr>
      <m:oMathPara>
        <m:oMath>
          <m:eqArr>
            <m:eqArrPr>
              <m:maxDist m:val="1"/>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i</m:t>
                      </m:r>
                    </m:sub>
                    <m:sup>
                      <m:r>
                        <w:rPr>
                          <w:rFonts w:ascii="Cambria Math" w:hAnsi="Cambria Math"/>
                        </w:rPr>
                        <m:t>2</m:t>
                      </m:r>
                    </m:sup>
                  </m:sSubSup>
                </m:den>
              </m:f>
              <m:r>
                <w:rPr>
                  <w:rFonts w:ascii="Cambria Math" w:hAnsi="Cambria Math"/>
                </w:rPr>
                <m:t>&gt;0</m:t>
              </m:r>
            </m:e>
          </m:eqArr>
        </m:oMath>
      </m:oMathPara>
    </w:p>
    <w:p w14:paraId="68A8472B" w14:textId="32686089" w:rsidR="00292BB8" w:rsidRDefault="00292BB8" w:rsidP="00B37FC0">
      <w:pPr>
        <w:pStyle w:val="BodyTextFirst"/>
      </w:pPr>
    </w:p>
    <w:p w14:paraId="518E2BA8" w14:textId="7251BBA1" w:rsidR="00DC0949" w:rsidRDefault="00C01B2B" w:rsidP="00B37FC0">
      <w:pPr>
        <w:pStyle w:val="BodyTextFirst"/>
      </w:pPr>
      <w:r>
        <w:t>T</w:t>
      </w:r>
      <w:r w:rsidR="00292BB8">
        <w:t>he minimum of the cost function is reached when the output is exactly equal to the inputs</w:t>
      </w:r>
      <w:r w:rsidR="0000323E">
        <w:t>, as we wanted to prove.</w:t>
      </w:r>
      <w:r>
        <w:t xml:space="preserve"> </w:t>
      </w:r>
    </w:p>
    <w:p w14:paraId="694C4427" w14:textId="297EE339" w:rsidR="00292BB8" w:rsidRPr="00C01B2B" w:rsidRDefault="00DC0949" w:rsidP="00DC0949">
      <w:pPr>
        <w:pStyle w:val="NoteTipCaution"/>
      </w:pPr>
      <w:r w:rsidRPr="00DC0949">
        <w:rPr>
          <w:b/>
          <w:bCs/>
        </w:rPr>
        <w:t>Note</w:t>
      </w:r>
      <w:r>
        <w:t xml:space="preserve"> </w:t>
      </w:r>
      <w:r w:rsidR="00985B57">
        <w:t>a</w:t>
      </w:r>
      <w:r w:rsidR="00C01B2B" w:rsidRPr="00DC0949">
        <w:t>n</w:t>
      </w:r>
      <w:r w:rsidR="00C01B2B">
        <w:t xml:space="preserve"> </w:t>
      </w:r>
      <w:r w:rsidR="00103648">
        <w:t>essential</w:t>
      </w:r>
      <w:r w:rsidR="0069008B">
        <w:t xml:space="preserve"> prerequisite</w:t>
      </w:r>
      <w:r w:rsidR="00C01B2B">
        <w:t xml:space="preserve"> for using the binary </w:t>
      </w:r>
      <w:r w:rsidR="00E31094">
        <w:t>cross-entropy</w:t>
      </w:r>
      <w:r w:rsidR="00C01B2B">
        <w:t xml:space="preserve"> loss function is that the inputs </w:t>
      </w:r>
      <w:r w:rsidR="00C01B2B">
        <w:rPr>
          <w:b/>
          <w:bCs/>
        </w:rPr>
        <w:t>must</w:t>
      </w:r>
      <w:r w:rsidR="00C01B2B">
        <w:t xml:space="preserve"> be normalized between 0 and 1 and that the activation function for the last layer must be a </w:t>
      </w:r>
      <w:r w:rsidR="00C01B2B" w:rsidRPr="0069008B">
        <w:rPr>
          <w:i/>
          <w:iCs/>
        </w:rPr>
        <w:t>sigmoid</w:t>
      </w:r>
      <w:r w:rsidR="00C01B2B">
        <w:t xml:space="preserve"> or </w:t>
      </w:r>
      <w:commentRangeStart w:id="23"/>
      <w:proofErr w:type="spellStart"/>
      <w:r w:rsidR="00C01B2B" w:rsidRPr="0069008B">
        <w:rPr>
          <w:i/>
          <w:iCs/>
        </w:rPr>
        <w:t>softmax</w:t>
      </w:r>
      <w:proofErr w:type="spellEnd"/>
      <w:r w:rsidR="00C01B2B">
        <w:t xml:space="preserve"> function</w:t>
      </w:r>
      <w:commentRangeEnd w:id="23"/>
      <w:r w:rsidR="00380618">
        <w:rPr>
          <w:rStyle w:val="Rimandocommento"/>
          <w:rFonts w:ascii="Times" w:hAnsi="Times"/>
        </w:rPr>
        <w:commentReference w:id="23"/>
      </w:r>
      <w:r w:rsidR="00C01B2B">
        <w:t>.</w:t>
      </w:r>
    </w:p>
    <w:p w14:paraId="7B607517" w14:textId="056DAF54" w:rsidR="00965CCB" w:rsidRDefault="00965CCB" w:rsidP="00965CCB">
      <w:pPr>
        <w:pStyle w:val="Titolo2"/>
      </w:pPr>
      <w:r>
        <w:lastRenderedPageBreak/>
        <w:t>Reconstruction Error</w:t>
      </w:r>
    </w:p>
    <w:p w14:paraId="33A56F4C" w14:textId="3B1F7EBD" w:rsidR="00234D57" w:rsidRDefault="00B72310" w:rsidP="00987672">
      <w:pPr>
        <w:pStyle w:val="BodyTextFirst"/>
      </w:pPr>
      <w:r>
        <w:t xml:space="preserve">The reconstruction error (RE) is a metric that gives you an indication of how good (or bad) the autoencoder was able to reconstruct the input observation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t>. The most typical RE used is the MSE</w:t>
      </w:r>
    </w:p>
    <w:p w14:paraId="424DECA8" w14:textId="427CB442" w:rsidR="00B72310" w:rsidRDefault="00B72310" w:rsidP="00987672">
      <w:pPr>
        <w:pStyle w:val="BodyTextFirst"/>
      </w:pPr>
    </w:p>
    <w:p w14:paraId="451C2FE7" w14:textId="7E9747A1" w:rsidR="00B72310" w:rsidRPr="00B72310" w:rsidRDefault="00D8608A" w:rsidP="00987672">
      <w:pPr>
        <w:pStyle w:val="BodyTextFirst"/>
      </w:pPr>
      <m:oMathPara>
        <m:oMath>
          <m:eqArr>
            <m:eqArrPr>
              <m:maxDist m:val="1"/>
              <m:ctrlPr>
                <w:rPr>
                  <w:rFonts w:ascii="Cambria Math" w:hAnsi="Cambria Math"/>
                  <w:i/>
                </w:rPr>
              </m:ctrlPr>
            </m:eqArrPr>
            <m:e>
              <w:commentRangeStart w:id="24"/>
              <m:r>
                <w:rPr>
                  <w:rFonts w:ascii="Cambria Math" w:hAnsi="Cambria Math"/>
                </w:rPr>
                <m:t xml:space="preserve">RE=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e>
                      </m:d>
                    </m:e>
                    <m:sup>
                      <m:r>
                        <w:rPr>
                          <w:rFonts w:ascii="Cambria Math" w:hAnsi="Cambria Math"/>
                        </w:rPr>
                        <m:t>2</m:t>
                      </m:r>
                    </m:sup>
                  </m:sSup>
                </m:e>
              </m:nary>
              <w:commentRangeEnd w:id="24"/>
              <m:r>
                <m:rPr>
                  <m:sty m:val="p"/>
                </m:rPr>
                <w:rPr>
                  <w:rStyle w:val="Rimandocommento"/>
                  <w:rFonts w:ascii="Times" w:eastAsia="Calibri" w:hAnsi="Times"/>
                </w:rPr>
                <w:commentReference w:id="24"/>
              </m:r>
              <m:r>
                <w:rPr>
                  <w:rFonts w:ascii="Cambria Math" w:hAnsi="Cambria Math"/>
                </w:rPr>
                <m:t>#</m:t>
              </m:r>
              <m:d>
                <m:dPr>
                  <m:ctrlPr>
                    <w:rPr>
                      <w:rFonts w:ascii="Cambria Math" w:hAnsi="Cambria Math"/>
                      <w:i/>
                    </w:rPr>
                  </m:ctrlPr>
                </m:dPr>
                <m:e>
                  <m:r>
                    <w:rPr>
                      <w:rFonts w:ascii="Cambria Math" w:hAnsi="Cambria Math"/>
                    </w:rPr>
                    <m:t>25.16</m:t>
                  </m:r>
                </m:e>
              </m:d>
            </m:e>
          </m:eqArr>
        </m:oMath>
      </m:oMathPara>
    </w:p>
    <w:p w14:paraId="0CA3D6F1" w14:textId="04798657" w:rsidR="00B72310" w:rsidRDefault="00B72310" w:rsidP="00987672">
      <w:pPr>
        <w:pStyle w:val="BodyTextFirst"/>
      </w:pPr>
    </w:p>
    <w:p w14:paraId="2F9B5C6A" w14:textId="7F713864" w:rsidR="00790BD3" w:rsidRDefault="002762F0" w:rsidP="00987672">
      <w:pPr>
        <w:pStyle w:val="BodyTextFirst"/>
      </w:pPr>
      <w:r>
        <w:t xml:space="preserve">That can be easily calculated. The RE is used often when doing anomaly detection with autoencoders, as we will explain later. </w:t>
      </w:r>
      <w:r w:rsidR="00FE6E99">
        <w:t xml:space="preserve">There is an easy intuitive explanation of the reconstruction error. When the RE is </w:t>
      </w:r>
      <w:r w:rsidR="00103648">
        <w:t>significant</w:t>
      </w:r>
      <w:r w:rsidR="000D4A33">
        <w:t>,</w:t>
      </w:r>
      <w:r w:rsidR="00FE6E99">
        <w:t xml:space="preserve"> the autoencoder </w:t>
      </w:r>
      <w:r w:rsidR="000D4A33">
        <w:t>could</w:t>
      </w:r>
      <w:r w:rsidR="00FE6E99">
        <w:t xml:space="preserve"> not reconstruct the input well, while when it is small, the reconstruction was </w:t>
      </w:r>
      <w:r w:rsidR="00C93D67">
        <w:t>successful</w:t>
      </w:r>
      <w:r w:rsidR="00FE6E99">
        <w:t>.</w:t>
      </w:r>
      <w:r w:rsidR="00790BD3">
        <w:t xml:space="preserve"> Figure (25.</w:t>
      </w:r>
      <w:r w:rsidR="004F6EDB">
        <w:t>3</w:t>
      </w:r>
      <w:r w:rsidR="00790BD3">
        <w:t xml:space="preserve">) </w:t>
      </w:r>
      <w:r w:rsidR="000D4A33">
        <w:t>shows</w:t>
      </w:r>
      <w:r w:rsidR="00790BD3">
        <w:t xml:space="preserve"> an example of big and small reconstruction error</w:t>
      </w:r>
      <w:r w:rsidR="00AF21B6">
        <w:t>s</w:t>
      </w:r>
      <w:r w:rsidR="00790BD3">
        <w:t xml:space="preserve"> when an autoencoder tries to reconstruct an image.</w:t>
      </w:r>
    </w:p>
    <w:p w14:paraId="45236037" w14:textId="3BA137CE" w:rsidR="00B72310" w:rsidRDefault="00790BD3" w:rsidP="00790BD3">
      <w:pPr>
        <w:pStyle w:val="BodyTextFirst"/>
        <w:jc w:val="center"/>
      </w:pPr>
      <w:r>
        <w:rPr>
          <w:noProof/>
          <w:lang w:val="en-GB" w:eastAsia="zh-CN"/>
        </w:rPr>
        <w:drawing>
          <wp:inline distT="0" distB="0" distL="0" distR="0" wp14:anchorId="472CBCCA" wp14:editId="287C924C">
            <wp:extent cx="3642609" cy="3297705"/>
            <wp:effectExtent l="0" t="0" r="2540" b="444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47895" cy="3302491"/>
                    </a:xfrm>
                    <a:prstGeom prst="rect">
                      <a:avLst/>
                    </a:prstGeom>
                  </pic:spPr>
                </pic:pic>
              </a:graphicData>
            </a:graphic>
          </wp:inline>
        </w:drawing>
      </w:r>
    </w:p>
    <w:p w14:paraId="32E69E9F" w14:textId="34209F8F" w:rsidR="00790BD3" w:rsidRDefault="00790BD3" w:rsidP="00790BD3">
      <w:pPr>
        <w:pStyle w:val="FigureCaption"/>
      </w:pPr>
      <w:r>
        <w:t>Figure 25.</w:t>
      </w:r>
      <w:r w:rsidR="004F6EDB">
        <w:t>3</w:t>
      </w:r>
      <w:r>
        <w:t>: An example of big and small reconstruction error when an autoencoder tries to reconstruct an image.</w:t>
      </w:r>
    </w:p>
    <w:p w14:paraId="5122BEC3" w14:textId="77777777" w:rsidR="00790BD3" w:rsidRPr="00790BD3" w:rsidRDefault="00790BD3" w:rsidP="00790BD3">
      <w:pPr>
        <w:pStyle w:val="BodyTextFirst"/>
      </w:pPr>
    </w:p>
    <w:p w14:paraId="5B66D545" w14:textId="600A639C" w:rsidR="00E75E99" w:rsidRDefault="002A3269" w:rsidP="00E75E99">
      <w:pPr>
        <w:pStyle w:val="Titolo2"/>
      </w:pPr>
      <w:r>
        <w:lastRenderedPageBreak/>
        <w:t xml:space="preserve">Example: </w:t>
      </w:r>
      <w:r w:rsidR="006517E1">
        <w:t>r</w:t>
      </w:r>
      <w:r w:rsidR="00E75E99">
        <w:t xml:space="preserve">econstruction of </w:t>
      </w:r>
      <w:r w:rsidR="00E75E99" w:rsidRPr="00E75E99">
        <w:t>hand</w:t>
      </w:r>
      <w:r w:rsidR="00E75E99">
        <w:t>-written digits</w:t>
      </w:r>
    </w:p>
    <w:p w14:paraId="45A1368C" w14:textId="78F4C23F" w:rsidR="00E75E99" w:rsidRPr="00234D57" w:rsidRDefault="00BF4741" w:rsidP="00CB4E43">
      <w:pPr>
        <w:pStyle w:val="BodyTextFirst"/>
      </w:pPr>
      <w:r>
        <w:t>Let us</w:t>
      </w:r>
      <w:r w:rsidR="00CB4E43">
        <w:t xml:space="preserve"> now see how an autoencoder </w:t>
      </w:r>
      <w:r w:rsidR="00E31094">
        <w:t>performs</w:t>
      </w:r>
      <w:r w:rsidR="00CB4E43">
        <w:t xml:space="preserve"> with a real example, using the </w:t>
      </w:r>
      <w:r w:rsidR="00E75E99">
        <w:t xml:space="preserve">MNIST dataset. </w:t>
      </w:r>
      <w:r w:rsidR="007B718F">
        <w:t>This dataset</w:t>
      </w:r>
      <w:r w:rsidR="00605381">
        <w:rPr>
          <w:rStyle w:val="Rimandonotaapidipagina"/>
        </w:rPr>
        <w:footnoteReference w:id="10"/>
      </w:r>
      <w:r w:rsidR="00605381">
        <w:t xml:space="preserve"> </w:t>
      </w:r>
      <w:r w:rsidR="007B718F">
        <w:t xml:space="preserve">contains </w:t>
      </w:r>
      <w:r w:rsidR="003F5659">
        <w:t xml:space="preserve">70000 </w:t>
      </w:r>
      <w:r w:rsidR="007B718F">
        <w:t xml:space="preserve">hand-written digits from 0 to 9. Each image is </w:t>
      </w:r>
      <m:oMath>
        <m:r>
          <w:rPr>
            <w:rFonts w:ascii="Cambria Math" w:hAnsi="Cambria Math"/>
          </w:rPr>
          <m:t>28×28</m:t>
        </m:r>
      </m:oMath>
      <w:r w:rsidR="007B718F">
        <w:t xml:space="preserve"> pixels</w:t>
      </w:r>
      <w:r w:rsidR="00C16C62">
        <w:t xml:space="preserve"> with only gray values</w:t>
      </w:r>
      <w:r w:rsidR="007B718F">
        <w:t xml:space="preserve">, that means that we have 784 features (the pixel gray values) as inputs. </w:t>
      </w:r>
      <w:r>
        <w:t>Let us</w:t>
      </w:r>
      <w:r w:rsidR="000D2696">
        <w:t xml:space="preserve"> start with an autoencoder with 3 layers with the numbers of neurons in each layer equal to </w:t>
      </w:r>
      <m:oMath>
        <m:d>
          <m:dPr>
            <m:ctrlPr>
              <w:rPr>
                <w:rFonts w:ascii="Cambria Math" w:hAnsi="Cambria Math"/>
              </w:rPr>
            </m:ctrlPr>
          </m:dPr>
          <m:e>
            <m:r>
              <m:rPr>
                <m:sty m:val="p"/>
              </m:rPr>
              <w:rPr>
                <w:rFonts w:ascii="Cambria Math" w:hAnsi="Cambria Math"/>
              </w:rPr>
              <m:t>784,16,784</m:t>
            </m:r>
          </m:e>
        </m:d>
      </m:oMath>
      <w:r w:rsidR="000D2696">
        <w:t xml:space="preserve">. Note that the first and last layers </w:t>
      </w:r>
      <w:r w:rsidR="000D2696" w:rsidRPr="000D2696">
        <w:rPr>
          <w:rStyle w:val="Enfasigrassetto"/>
        </w:rPr>
        <w:t>must</w:t>
      </w:r>
      <w:r w:rsidR="000D2696">
        <w:t xml:space="preserve"> have a dimension equal to the input dimensions. </w:t>
      </w:r>
      <w:r w:rsidR="004A699E">
        <w:t xml:space="preserve">For this </w:t>
      </w:r>
      <w:r w:rsidR="00B344B6">
        <w:t>example,</w:t>
      </w:r>
      <w:r w:rsidR="004A699E">
        <w:t xml:space="preserve"> </w:t>
      </w:r>
      <w:commentRangeStart w:id="25"/>
      <w:r w:rsidR="004A699E">
        <w:t>we used the Adam optimizer</w:t>
      </w:r>
      <w:commentRangeEnd w:id="25"/>
      <w:r w:rsidR="00984BA2">
        <w:rPr>
          <w:rStyle w:val="Rimandocommento"/>
          <w:rFonts w:ascii="Times" w:eastAsia="Calibri" w:hAnsi="Times"/>
        </w:rPr>
        <w:commentReference w:id="25"/>
      </w:r>
      <w:r w:rsidR="00943241">
        <w:rPr>
          <w:rStyle w:val="Rimandonotaapidipagina"/>
        </w:rPr>
        <w:footnoteReference w:id="11"/>
      </w:r>
      <w:r w:rsidR="004A699E">
        <w:t xml:space="preserve">, as loss function the </w:t>
      </w:r>
      <w:commentRangeStart w:id="26"/>
      <w:r w:rsidR="004A699E">
        <w:t xml:space="preserve">cross-entropy </w:t>
      </w:r>
      <w:commentRangeEnd w:id="26"/>
      <w:r w:rsidR="00F704AB">
        <w:rPr>
          <w:rStyle w:val="Rimandocommento"/>
          <w:rFonts w:ascii="Times" w:eastAsia="Calibri" w:hAnsi="Times"/>
        </w:rPr>
        <w:commentReference w:id="26"/>
      </w:r>
      <w:r w:rsidR="004A699E">
        <w:t xml:space="preserve">and we trained the model for </w:t>
      </w:r>
      <m:oMath>
        <m:r>
          <w:rPr>
            <w:rFonts w:ascii="Cambria Math" w:hAnsi="Cambria Math"/>
          </w:rPr>
          <m:t>30</m:t>
        </m:r>
      </m:oMath>
      <w:r w:rsidR="004A699E">
        <w:t xml:space="preserve"> epochs</w:t>
      </w:r>
      <w:r w:rsidR="00090E06">
        <w:t xml:space="preserve"> with a batch size of </w:t>
      </w:r>
      <m:oMath>
        <m:r>
          <w:rPr>
            <w:rFonts w:ascii="Cambria Math" w:hAnsi="Cambria Math"/>
          </w:rPr>
          <m:t>256</m:t>
        </m:r>
      </m:oMath>
      <w:r w:rsidR="004A699E">
        <w:t>. In Figure (25.</w:t>
      </w:r>
      <w:r w:rsidR="004F6EDB">
        <w:t>4</w:t>
      </w:r>
      <w:r w:rsidR="004A699E">
        <w:t xml:space="preserve">) you can see two lines of </w:t>
      </w:r>
      <w:r w:rsidR="00F42CD5">
        <w:t xml:space="preserve">images of </w:t>
      </w:r>
      <w:r w:rsidR="004A699E">
        <w:t xml:space="preserve">digits. The line at the top contains </w:t>
      </w:r>
      <w:r w:rsidR="00F42CD5">
        <w:t>ten random images from the</w:t>
      </w:r>
      <w:r w:rsidR="004A699E">
        <w:t xml:space="preserve"> original </w:t>
      </w:r>
      <w:r w:rsidR="00F42CD5">
        <w:t>dataset</w:t>
      </w:r>
      <w:r w:rsidR="004A699E">
        <w:t xml:space="preserve">, while the </w:t>
      </w:r>
      <w:r w:rsidR="00E31094">
        <w:t>ones</w:t>
      </w:r>
      <w:r w:rsidR="004A699E">
        <w:t xml:space="preserve"> at the bottom are the reconstructed images with the autoencoder</w:t>
      </w:r>
      <w:r w:rsidR="00F42CD5">
        <w:t xml:space="preserve"> we</w:t>
      </w:r>
      <w:r w:rsidR="004A699E">
        <w:t xml:space="preserve"> just described.</w:t>
      </w:r>
    </w:p>
    <w:p w14:paraId="65068ED5" w14:textId="77777777" w:rsidR="00951B4B" w:rsidRPr="00EE03CA" w:rsidRDefault="00951B4B" w:rsidP="001F26E2">
      <w:pPr>
        <w:pStyle w:val="BodyTextFirst"/>
        <w:rPr>
          <w:b/>
          <w:bCs/>
        </w:rPr>
      </w:pPr>
    </w:p>
    <w:p w14:paraId="663D959A" w14:textId="57C5D344" w:rsidR="00216171" w:rsidRDefault="004A699E" w:rsidP="00A9616B">
      <w:pPr>
        <w:pStyle w:val="Figure"/>
      </w:pPr>
      <w:r w:rsidRPr="00A9616B">
        <w:rPr>
          <w:noProof/>
          <w:lang w:val="en-GB" w:eastAsia="zh-CN"/>
        </w:rPr>
        <w:drawing>
          <wp:inline distT="0" distB="0" distL="0" distR="0" wp14:anchorId="691FB4DF" wp14:editId="4795C57B">
            <wp:extent cx="5257800" cy="1051560"/>
            <wp:effectExtent l="0" t="0" r="0" b="2540"/>
            <wp:docPr id="10" name="Picture 10" descr="A picture containing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sig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57800" cy="1051560"/>
                    </a:xfrm>
                    <a:prstGeom prst="rect">
                      <a:avLst/>
                    </a:prstGeom>
                  </pic:spPr>
                </pic:pic>
              </a:graphicData>
            </a:graphic>
          </wp:inline>
        </w:drawing>
      </w:r>
    </w:p>
    <w:p w14:paraId="5B46B61D" w14:textId="7DFDE73F" w:rsidR="004A699E" w:rsidRDefault="00325A37" w:rsidP="00325A37">
      <w:pPr>
        <w:pStyle w:val="FigureCaption"/>
      </w:pPr>
      <w:r>
        <w:t>Figure 25.</w:t>
      </w:r>
      <w:r w:rsidR="004F6EDB">
        <w:t>4</w:t>
      </w:r>
      <w:r>
        <w:t xml:space="preserve">: </w:t>
      </w:r>
      <w:r w:rsidR="00AC292B">
        <w:t>In the top line</w:t>
      </w:r>
      <w:r w:rsidR="00E31094">
        <w:t>,</w:t>
      </w:r>
      <w:r w:rsidR="00AC292B">
        <w:t xml:space="preserve"> you can see the original digits from the MNIST dataset. </w:t>
      </w:r>
      <w:r w:rsidR="00E31094">
        <w:t>In contrast,</w:t>
      </w:r>
      <w:r w:rsidR="00AC292B">
        <w:t xml:space="preserve"> the line below </w:t>
      </w:r>
      <w:r w:rsidR="00335C00">
        <w:t>contains</w:t>
      </w:r>
      <w:r w:rsidR="00AC292B">
        <w:t xml:space="preserve"> the digits reconstructed by the autoencoder with number of neurons equal to (784, 16, 784).</w:t>
      </w:r>
    </w:p>
    <w:p w14:paraId="28599ED5" w14:textId="0E9C141C" w:rsidR="00AC292B" w:rsidRDefault="00037550" w:rsidP="00037550">
      <w:pPr>
        <w:pStyle w:val="BodyTextFirst"/>
      </w:pPr>
      <w:r>
        <w:t xml:space="preserve">It is impressive that to reconstruct an image with 784 </w:t>
      </w:r>
      <w:r w:rsidR="00BF3ED2">
        <w:t>pixels</w:t>
      </w:r>
      <w:r w:rsidR="003F5659">
        <w:t xml:space="preserve">, </w:t>
      </w:r>
      <w:commentRangeStart w:id="27"/>
      <w:r w:rsidR="003F5659">
        <w:t xml:space="preserve">10 classes and 70000 </w:t>
      </w:r>
      <w:r w:rsidR="00FE54AD">
        <w:t>images</w:t>
      </w:r>
      <w:r w:rsidR="003F5659">
        <w:t xml:space="preserve"> </w:t>
      </w:r>
      <w:commentRangeEnd w:id="27"/>
      <w:r w:rsidR="00AF6611">
        <w:rPr>
          <w:rStyle w:val="Rimandocommento"/>
          <w:rFonts w:ascii="Times" w:eastAsia="Calibri" w:hAnsi="Times"/>
        </w:rPr>
        <w:commentReference w:id="27"/>
      </w:r>
      <w:r>
        <w:t xml:space="preserve">only 16 features are needed to have a result that, although not perfect, allows us to understand almost </w:t>
      </w:r>
      <w:r w:rsidR="00103648">
        <w:t>entirely</w:t>
      </w:r>
      <w:r>
        <w:t xml:space="preserve"> what digit was used as input.</w:t>
      </w:r>
      <w:r w:rsidR="008A2EF2">
        <w:t xml:space="preserve"> Increasing the middle </w:t>
      </w:r>
      <w:r w:rsidR="00E31094">
        <w:t>layer's</w:t>
      </w:r>
      <w:r w:rsidR="000D4A33">
        <w:t xml:space="preserve"> size</w:t>
      </w:r>
      <w:r w:rsidR="008A2EF2">
        <w:t xml:space="preserve"> to </w:t>
      </w:r>
      <m:oMath>
        <m:r>
          <w:rPr>
            <w:rFonts w:ascii="Cambria Math" w:hAnsi="Cambria Math"/>
          </w:rPr>
          <m:t>64</m:t>
        </m:r>
      </m:oMath>
      <w:r w:rsidR="00A9616B">
        <w:t xml:space="preserve"> (and leaving all other parameters the same)</w:t>
      </w:r>
      <w:r w:rsidR="008A2EF2">
        <w:t xml:space="preserve"> gets a much better result as you can see in Figure (25.</w:t>
      </w:r>
      <w:r w:rsidR="004F6EDB">
        <w:t>5</w:t>
      </w:r>
      <w:r w:rsidR="008A2EF2">
        <w:t>).</w:t>
      </w:r>
    </w:p>
    <w:p w14:paraId="17CD42CA" w14:textId="0713F90D" w:rsidR="008A2EF2" w:rsidRDefault="00A9616B" w:rsidP="00A9616B">
      <w:pPr>
        <w:pStyle w:val="Figure"/>
      </w:pPr>
      <w:r w:rsidRPr="00A9616B">
        <w:rPr>
          <w:noProof/>
          <w:lang w:val="en-GB" w:eastAsia="zh-CN"/>
        </w:rPr>
        <w:drawing>
          <wp:inline distT="0" distB="0" distL="0" distR="0" wp14:anchorId="75EC1F7D" wp14:editId="7429EA71">
            <wp:extent cx="5257800" cy="1051560"/>
            <wp:effectExtent l="0" t="0" r="0" b="254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57800" cy="1051560"/>
                    </a:xfrm>
                    <a:prstGeom prst="rect">
                      <a:avLst/>
                    </a:prstGeom>
                  </pic:spPr>
                </pic:pic>
              </a:graphicData>
            </a:graphic>
          </wp:inline>
        </w:drawing>
      </w:r>
    </w:p>
    <w:p w14:paraId="02F13A59" w14:textId="57A2490B" w:rsidR="00A9616B" w:rsidRDefault="00A9616B" w:rsidP="00A9616B">
      <w:pPr>
        <w:pStyle w:val="FigureCaption"/>
      </w:pPr>
      <w:r>
        <w:t>Figure 25.</w:t>
      </w:r>
      <w:r w:rsidR="004F6EDB">
        <w:t>5</w:t>
      </w:r>
      <w:r>
        <w:t>: In the top line you can see the original digits from the MNIST dataset. While the line below are the digits reconstructed by the autoencoder with number of neur</w:t>
      </w:r>
      <w:del w:id="28" w:author="Dario Piga" w:date="2020-11-23T11:31:00Z">
        <w:r w:rsidDel="00AF6611">
          <w:delText>a</w:delText>
        </w:r>
      </w:del>
      <w:r>
        <w:t>ons equal to (784, 64, 784).</w:t>
      </w:r>
    </w:p>
    <w:p w14:paraId="24460EEA" w14:textId="746F06CC" w:rsidR="00A9616B" w:rsidRDefault="00A9616B" w:rsidP="00A9616B">
      <w:pPr>
        <w:pStyle w:val="BodyTextFirst"/>
      </w:pPr>
      <w:r>
        <w:lastRenderedPageBreak/>
        <w:t>This tell</w:t>
      </w:r>
      <w:r w:rsidR="007A0F61">
        <w:t>s</w:t>
      </w:r>
      <w:r>
        <w:t xml:space="preserve"> us that the </w:t>
      </w:r>
      <w:r w:rsidR="00D41AF6">
        <w:t>relevant information on how to write digits</w:t>
      </w:r>
      <w:r>
        <w:t xml:space="preserve"> is contained in </w:t>
      </w:r>
      <w:r w:rsidR="00E25913">
        <w:t>a</w:t>
      </w:r>
      <w:r w:rsidR="007A0F61">
        <w:t xml:space="preserve"> much</w:t>
      </w:r>
      <w:r w:rsidR="00E25913">
        <w:t xml:space="preserve"> </w:t>
      </w:r>
      <w:r w:rsidR="00862A9F">
        <w:t>lower number of</w:t>
      </w:r>
      <w:r w:rsidR="00E25913">
        <w:t xml:space="preserve"> features than 784</w:t>
      </w:r>
      <w:r>
        <w:t>.</w:t>
      </w:r>
      <w:r w:rsidR="009F7F10">
        <w:t xml:space="preserve"> </w:t>
      </w:r>
    </w:p>
    <w:p w14:paraId="35DDA5E6" w14:textId="71DD4169" w:rsidR="009F7F10" w:rsidRDefault="009F7F10" w:rsidP="009F7F10">
      <w:pPr>
        <w:pStyle w:val="NoteTipCaution"/>
      </w:pPr>
      <w:r>
        <w:rPr>
          <w:b/>
          <w:bCs/>
        </w:rPr>
        <w:t xml:space="preserve">Note </w:t>
      </w:r>
      <w:r>
        <w:t xml:space="preserve">An autoencoder with a middle layer smaller than the input dimensions </w:t>
      </w:r>
      <w:r w:rsidR="00FE54AD">
        <w:t xml:space="preserve">(a bottleneck) </w:t>
      </w:r>
      <w:r>
        <w:t xml:space="preserve">can be used to extract the </w:t>
      </w:r>
      <w:r w:rsidR="00103648">
        <w:t>essential</w:t>
      </w:r>
      <w:r>
        <w:t xml:space="preserve"> features of an input </w:t>
      </w:r>
      <w:r w:rsidR="007A0F61">
        <w:t xml:space="preserve">dataset </w:t>
      </w:r>
      <w:r>
        <w:t xml:space="preserve">creating a learned representation of the inputs given by the function </w:t>
      </w:r>
      <m:oMath>
        <m:r>
          <w:rPr>
            <w:rFonts w:ascii="Cambria Math" w:hAnsi="Cambria Math"/>
          </w:rPr>
          <m:t>g</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oMath>
      <w:r>
        <w:t xml:space="preserve">. Effectively an FFA can be used to perform </w:t>
      </w:r>
      <w:r w:rsidRPr="009F7F10">
        <w:rPr>
          <w:rStyle w:val="Enfasicorsivo"/>
        </w:rPr>
        <w:t>dimensionality reduction</w:t>
      </w:r>
      <w:r>
        <w:t>.</w:t>
      </w:r>
    </w:p>
    <w:p w14:paraId="0BED6FBC" w14:textId="1952D5C1" w:rsidR="009F7F10" w:rsidRPr="007A0F61" w:rsidRDefault="00C67F65" w:rsidP="009F7F10">
      <w:pPr>
        <w:pStyle w:val="BodyTextFirst"/>
        <w:rPr>
          <w:b/>
          <w:bCs/>
        </w:rPr>
      </w:pPr>
      <w:r>
        <w:t>The FFA will not recreate the input digits well if the number of neurons in the middle layer is reduced to</w:t>
      </w:r>
      <w:r w:rsidR="00AE158C">
        <w:t>o</w:t>
      </w:r>
      <w:r>
        <w:t xml:space="preserve"> much</w:t>
      </w:r>
      <w:r w:rsidR="00943AB1">
        <w:t xml:space="preserve"> (if the bottleneck is too extreme)</w:t>
      </w:r>
      <w:r>
        <w:t>. Figure (25.</w:t>
      </w:r>
      <w:r w:rsidR="004F6EDB">
        <w:t>6</w:t>
      </w:r>
      <w:r>
        <w:t xml:space="preserve">) </w:t>
      </w:r>
      <w:r w:rsidR="000D4A33">
        <w:t>shows</w:t>
      </w:r>
      <w:r>
        <w:t xml:space="preserve"> the reconstruction of the same digits with an autoencoder with only 8 neurons in the middle layer.</w:t>
      </w:r>
      <w:r w:rsidR="007A0F61">
        <w:t xml:space="preserve"> With only 8 neurons in the middle layer</w:t>
      </w:r>
      <w:r w:rsidR="0039438E">
        <w:t>,</w:t>
      </w:r>
      <w:r w:rsidR="007A0F61">
        <w:t xml:space="preserve"> you can see that some reconstructed digits are wrong. As you can see in Figure (25</w:t>
      </w:r>
      <w:r w:rsidR="007A0F61" w:rsidRPr="007A0F61">
        <w:t>.</w:t>
      </w:r>
      <w:r w:rsidR="00A877D5">
        <w:t>6</w:t>
      </w:r>
      <w:r w:rsidR="007A0F61">
        <w:t xml:space="preserve">) </w:t>
      </w:r>
      <w:r w:rsidR="00393B67">
        <w:t>the</w:t>
      </w:r>
      <w:r w:rsidR="007A0F61">
        <w:t xml:space="preserve"> 4 is reconstructed as a 9 and a 2 is reconstructed to something that resembles a 3.</w:t>
      </w:r>
    </w:p>
    <w:p w14:paraId="2535429B" w14:textId="77777777" w:rsidR="00C67F65" w:rsidRPr="009F7F10" w:rsidRDefault="00C67F65" w:rsidP="009F7F10">
      <w:pPr>
        <w:pStyle w:val="BodyTextFirst"/>
      </w:pPr>
    </w:p>
    <w:p w14:paraId="38251FA3" w14:textId="239A3EEA" w:rsidR="00216171" w:rsidRDefault="00925E4F" w:rsidP="00C1279F">
      <w:pPr>
        <w:pStyle w:val="Figure"/>
      </w:pPr>
      <w:r>
        <w:rPr>
          <w:noProof/>
          <w:lang w:val="en-GB" w:eastAsia="zh-CN"/>
        </w:rPr>
        <w:drawing>
          <wp:inline distT="0" distB="0" distL="0" distR="0" wp14:anchorId="6B125171" wp14:editId="2A8D85A6">
            <wp:extent cx="5257800" cy="1051560"/>
            <wp:effectExtent l="0" t="0" r="0" b="2540"/>
            <wp:docPr id="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sig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57800" cy="1051560"/>
                    </a:xfrm>
                    <a:prstGeom prst="rect">
                      <a:avLst/>
                    </a:prstGeom>
                  </pic:spPr>
                </pic:pic>
              </a:graphicData>
            </a:graphic>
          </wp:inline>
        </w:drawing>
      </w:r>
    </w:p>
    <w:p w14:paraId="2AA5AF5F" w14:textId="72C68563" w:rsidR="00925E4F" w:rsidRDefault="00925E4F" w:rsidP="00925E4F">
      <w:pPr>
        <w:pStyle w:val="FigureCaption"/>
      </w:pPr>
      <w:r>
        <w:t>Figure 25.</w:t>
      </w:r>
      <w:r w:rsidR="004F6EDB">
        <w:t>6</w:t>
      </w:r>
      <w:r>
        <w:t xml:space="preserve">: In the top line you can see the original digits from the MNIST dataset. </w:t>
      </w:r>
      <w:r w:rsidR="0039438E">
        <w:t>In contrast,</w:t>
      </w:r>
      <w:r>
        <w:t xml:space="preserve"> the line below </w:t>
      </w:r>
      <w:r w:rsidR="0039438E">
        <w:t>contains</w:t>
      </w:r>
      <w:r>
        <w:t xml:space="preserve"> the digits reconstructed by the autoencoder with number of </w:t>
      </w:r>
      <w:r w:rsidR="00F86898">
        <w:t>neurons</w:t>
      </w:r>
      <w:r>
        <w:t xml:space="preserve"> equal to (784, 8, 784).</w:t>
      </w:r>
    </w:p>
    <w:p w14:paraId="6F6C592B" w14:textId="59AEA212" w:rsidR="00925E4F" w:rsidRDefault="00CC325F" w:rsidP="00C1279F">
      <w:pPr>
        <w:pStyle w:val="BodyTextFirst"/>
      </w:pPr>
      <w:r>
        <w:t>In Figure (25.</w:t>
      </w:r>
      <w:r w:rsidR="004F6EDB">
        <w:t>7</w:t>
      </w:r>
      <w:r>
        <w:t>)</w:t>
      </w:r>
      <w:r w:rsidR="000D4A33">
        <w:t>,</w:t>
      </w:r>
      <w:r>
        <w:t xml:space="preserve"> you can </w:t>
      </w:r>
      <w:r w:rsidR="000D4A33">
        <w:t>compare</w:t>
      </w:r>
      <w:r>
        <w:t xml:space="preserve"> the reconstructed digits by all the FFAs we have discussed.</w:t>
      </w:r>
    </w:p>
    <w:p w14:paraId="30C4C2B1" w14:textId="77777777" w:rsidR="00CC325F" w:rsidRDefault="00CC325F" w:rsidP="00C1279F">
      <w:pPr>
        <w:pStyle w:val="BodyTextFirst"/>
      </w:pPr>
    </w:p>
    <w:p w14:paraId="2D2DBB99" w14:textId="00F027E2" w:rsidR="00925E4F" w:rsidRDefault="00CC325F" w:rsidP="00CC325F">
      <w:pPr>
        <w:pStyle w:val="Figure"/>
      </w:pPr>
      <w:r>
        <w:rPr>
          <w:noProof/>
          <w:lang w:val="en-GB" w:eastAsia="zh-CN"/>
        </w:rPr>
        <w:drawing>
          <wp:inline distT="0" distB="0" distL="0" distR="0" wp14:anchorId="4B7B6B85" wp14:editId="1A030554">
            <wp:extent cx="5257800" cy="15678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57800" cy="1567815"/>
                    </a:xfrm>
                    <a:prstGeom prst="rect">
                      <a:avLst/>
                    </a:prstGeom>
                  </pic:spPr>
                </pic:pic>
              </a:graphicData>
            </a:graphic>
          </wp:inline>
        </w:drawing>
      </w:r>
    </w:p>
    <w:p w14:paraId="1836BDB4" w14:textId="0EFD578F" w:rsidR="00CC325F" w:rsidRPr="00CC325F" w:rsidRDefault="00CC325F" w:rsidP="00CC325F">
      <w:pPr>
        <w:pStyle w:val="FigureCaption"/>
      </w:pPr>
      <w:r w:rsidRPr="00CC325F">
        <w:t>Figure 25.</w:t>
      </w:r>
      <w:r w:rsidR="004F6EDB">
        <w:t>7</w:t>
      </w:r>
      <w:r w:rsidRPr="00CC325F">
        <w:t>: In the top line</w:t>
      </w:r>
      <w:r w:rsidR="00F86898">
        <w:t>,</w:t>
      </w:r>
      <w:r w:rsidRPr="00CC325F">
        <w:t xml:space="preserve"> you can see the original digits from the MNIST dataset. </w:t>
      </w:r>
      <w:r>
        <w:t xml:space="preserve">The second line of digits </w:t>
      </w:r>
      <w:r w:rsidR="00F86898">
        <w:t>contains</w:t>
      </w:r>
      <w:r>
        <w:t xml:space="preserve"> the digits reconsructed by the FFA (784,8,784), the third by the FFA (784,16,784)</w:t>
      </w:r>
      <w:r w:rsidR="004B415B">
        <w:t>,</w:t>
      </w:r>
      <w:r>
        <w:t xml:space="preserve"> and the last one by the FFA (784,64,784).</w:t>
      </w:r>
    </w:p>
    <w:p w14:paraId="2A08EC51" w14:textId="12710D27" w:rsidR="00CC325F" w:rsidRDefault="0048278C" w:rsidP="0048278C">
      <w:pPr>
        <w:pStyle w:val="BodyTextFirst"/>
      </w:pPr>
      <w:r>
        <w:t>From Figure (25.</w:t>
      </w:r>
      <w:r w:rsidR="004F6EDB">
        <w:t>7</w:t>
      </w:r>
      <w:r>
        <w:t xml:space="preserve">) you can see how, increasing the </w:t>
      </w:r>
      <w:r w:rsidR="000D4A33">
        <w:t xml:space="preserve">middle </w:t>
      </w:r>
      <w:r w:rsidR="00E31094">
        <w:t>layer's</w:t>
      </w:r>
      <w:r w:rsidR="000D4A33">
        <w:t xml:space="preserve"> size</w:t>
      </w:r>
      <w:r>
        <w:t xml:space="preserve">, the reconstruction </w:t>
      </w:r>
      <w:r w:rsidR="007A0F61">
        <w:t>gets</w:t>
      </w:r>
      <w:r>
        <w:t xml:space="preserve"> better and better</w:t>
      </w:r>
      <w:r w:rsidR="00DD27D2">
        <w:t>, as we expected</w:t>
      </w:r>
      <w:r>
        <w:t>.</w:t>
      </w:r>
      <w:r w:rsidR="00B344B6">
        <w:t xml:space="preserve"> </w:t>
      </w:r>
    </w:p>
    <w:p w14:paraId="5B4B6076" w14:textId="75C080E8" w:rsidR="00B344B6" w:rsidRDefault="00B344B6" w:rsidP="0048278C">
      <w:pPr>
        <w:pStyle w:val="BodyTextFirst"/>
      </w:pPr>
    </w:p>
    <w:p w14:paraId="751E2FA7" w14:textId="3D51417F" w:rsidR="00B344B6" w:rsidRDefault="00B344B6" w:rsidP="0048278C">
      <w:pPr>
        <w:pStyle w:val="BodyTextFirst"/>
      </w:pPr>
      <w:r>
        <w:t>For these examples</w:t>
      </w:r>
      <w:r w:rsidR="004B415B">
        <w:t>,</w:t>
      </w:r>
      <w:r>
        <w:t xml:space="preserve"> we have used the binary cross entropy as loss function, but the MSE would have worked </w:t>
      </w:r>
      <w:r w:rsidR="000D4A33">
        <w:t>also well</w:t>
      </w:r>
      <w:r w:rsidR="004B415B">
        <w:t>,</w:t>
      </w:r>
      <w:r>
        <w:t xml:space="preserve"> </w:t>
      </w:r>
      <w:r w:rsidR="000D4A33">
        <w:t>and results</w:t>
      </w:r>
      <w:r>
        <w:t xml:space="preserve"> can be seen in Fig</w:t>
      </w:r>
      <w:r w:rsidR="008B3AE6">
        <w:t>ure</w:t>
      </w:r>
      <w:r>
        <w:t xml:space="preserve"> (25.</w:t>
      </w:r>
      <w:r w:rsidR="004F6EDB">
        <w:t>8</w:t>
      </w:r>
      <w:r>
        <w:t>).</w:t>
      </w:r>
    </w:p>
    <w:p w14:paraId="43F16236" w14:textId="1E518491" w:rsidR="00B344B6" w:rsidRDefault="00B344B6" w:rsidP="0048278C">
      <w:pPr>
        <w:pStyle w:val="BodyTextFirst"/>
      </w:pPr>
    </w:p>
    <w:p w14:paraId="38576513" w14:textId="5625DB34" w:rsidR="00B344B6" w:rsidRDefault="00431D1A" w:rsidP="00431D1A">
      <w:pPr>
        <w:pStyle w:val="Figure"/>
      </w:pPr>
      <w:r>
        <w:rPr>
          <w:noProof/>
          <w:lang w:val="en-GB" w:eastAsia="zh-CN"/>
        </w:rPr>
        <w:drawing>
          <wp:inline distT="0" distB="0" distL="0" distR="0" wp14:anchorId="4F3A1942" wp14:editId="581C6029">
            <wp:extent cx="5194636" cy="942439"/>
            <wp:effectExtent l="0" t="0" r="0" b="0"/>
            <wp:docPr id="6" name="Picture 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alendar&#10;&#10;Description automatically generated"/>
                    <pic:cNvPicPr/>
                  </pic:nvPicPr>
                  <pic:blipFill rotWithShape="1">
                    <a:blip r:embed="rId20" cstate="print">
                      <a:extLst>
                        <a:ext uri="{28A0092B-C50C-407E-A947-70E740481C1C}">
                          <a14:useLocalDpi xmlns:a14="http://schemas.microsoft.com/office/drawing/2010/main" val="0"/>
                        </a:ext>
                      </a:extLst>
                    </a:blip>
                    <a:srcRect l="8268"/>
                    <a:stretch/>
                  </pic:blipFill>
                  <pic:spPr bwMode="auto">
                    <a:xfrm>
                      <a:off x="0" y="0"/>
                      <a:ext cx="5271563" cy="956395"/>
                    </a:xfrm>
                    <a:prstGeom prst="rect">
                      <a:avLst/>
                    </a:prstGeom>
                    <a:ln>
                      <a:noFill/>
                    </a:ln>
                    <a:extLst>
                      <a:ext uri="{53640926-AAD7-44D8-BBD7-CCE9431645EC}">
                        <a14:shadowObscured xmlns:a14="http://schemas.microsoft.com/office/drawing/2010/main"/>
                      </a:ext>
                    </a:extLst>
                  </pic:spPr>
                </pic:pic>
              </a:graphicData>
            </a:graphic>
          </wp:inline>
        </w:drawing>
      </w:r>
    </w:p>
    <w:p w14:paraId="055740EC" w14:textId="34CC2850" w:rsidR="00431D1A" w:rsidRDefault="00431D1A" w:rsidP="00431D1A">
      <w:pPr>
        <w:pStyle w:val="FigureCaption"/>
      </w:pPr>
      <w:r>
        <w:t>Figure 25.</w:t>
      </w:r>
      <w:r w:rsidR="004F6EDB">
        <w:t>8</w:t>
      </w:r>
      <w:r>
        <w:t>: In the top line</w:t>
      </w:r>
      <w:r w:rsidR="004B415B">
        <w:t>,</w:t>
      </w:r>
      <w:r>
        <w:t xml:space="preserve"> you can see ten random original digits from the MNIST dataset. The second line of digits </w:t>
      </w:r>
      <w:r w:rsidR="004B415B">
        <w:t>contains</w:t>
      </w:r>
      <w:r>
        <w:t xml:space="preserve"> the digits reconstructed with an FFA with 16 neurons in the middle layer and the binary </w:t>
      </w:r>
      <w:r w:rsidR="00D03BBC">
        <w:t>cross-entropy</w:t>
      </w:r>
      <w:r>
        <w:t xml:space="preserve"> as </w:t>
      </w:r>
      <w:r w:rsidR="00D03BBC">
        <w:t xml:space="preserve">the </w:t>
      </w:r>
      <w:r>
        <w:t xml:space="preserve">loss function. The last line </w:t>
      </w:r>
      <w:r w:rsidR="0076130E">
        <w:t>contains</w:t>
      </w:r>
      <w:r>
        <w:t xml:space="preserve"> images reconstructed with the MSE as loss function.</w:t>
      </w:r>
    </w:p>
    <w:p w14:paraId="5B87B7C1" w14:textId="59C51F77" w:rsidR="007A2C01" w:rsidRDefault="007A2C01" w:rsidP="007A2C01">
      <w:pPr>
        <w:pStyle w:val="Titolo1"/>
      </w:pPr>
      <w:r>
        <w:t xml:space="preserve">Autoencoders </w:t>
      </w:r>
      <w:r w:rsidR="003219B2">
        <w:t>Applications</w:t>
      </w:r>
    </w:p>
    <w:p w14:paraId="055FA9A5" w14:textId="4CA46454" w:rsidR="007A2C01" w:rsidRDefault="007A2C01" w:rsidP="007A2C01">
      <w:pPr>
        <w:pStyle w:val="Titolo2"/>
      </w:pPr>
      <w:r>
        <w:t>Dimensionality Reduction</w:t>
      </w:r>
    </w:p>
    <w:p w14:paraId="59A9B67E" w14:textId="10DAB835" w:rsidR="007A2C01" w:rsidRDefault="0016389F" w:rsidP="007A2C01">
      <w:pPr>
        <w:pStyle w:val="BodyTextFirst"/>
      </w:pPr>
      <w:r>
        <w:t xml:space="preserve">As we mentioned in this chapter, </w:t>
      </w:r>
      <w:r w:rsidR="0004454D">
        <w:t>using the bottleneck</w:t>
      </w:r>
      <w:commentRangeStart w:id="29"/>
      <w:r w:rsidR="0004454D">
        <w:t xml:space="preserve"> regularization </w:t>
      </w:r>
      <w:commentRangeEnd w:id="29"/>
      <w:r w:rsidR="00B52E30">
        <w:rPr>
          <w:rStyle w:val="Rimandocommento"/>
          <w:rFonts w:ascii="Times" w:eastAsia="Calibri" w:hAnsi="Times"/>
        </w:rPr>
        <w:commentReference w:id="29"/>
      </w:r>
      <w:r w:rsidR="0004454D">
        <w:t xml:space="preserve">method, </w:t>
      </w:r>
      <w:r>
        <w:t xml:space="preserve">the latent features </w:t>
      </w:r>
      <w:r w:rsidR="0004454D">
        <w:t xml:space="preserve">will </w:t>
      </w:r>
      <w:r>
        <w:t xml:space="preserve">have a dimension </w:t>
      </w:r>
      <m:oMath>
        <m:r>
          <w:rPr>
            <w:rFonts w:ascii="Cambria Math" w:hAnsi="Cambria Math"/>
          </w:rPr>
          <m:t>q</m:t>
        </m:r>
      </m:oMath>
      <w:r>
        <w:t xml:space="preserve"> that is smaller than the dimensions of the input observations </w:t>
      </w:r>
      <m:oMath>
        <m:r>
          <w:rPr>
            <w:rFonts w:ascii="Cambria Math" w:hAnsi="Cambria Math"/>
          </w:rPr>
          <m:t>n</m:t>
        </m:r>
      </m:oMath>
      <w:r>
        <w:t xml:space="preserve">. The </w:t>
      </w:r>
      <w:r>
        <w:rPr>
          <w:i/>
        </w:rPr>
        <w:t>encoder</w:t>
      </w:r>
      <w:r>
        <w:t xml:space="preserve"> part (once trained) does naturally (by design) dimension reduction producing </w:t>
      </w:r>
      <m:oMath>
        <m:r>
          <w:rPr>
            <w:rFonts w:ascii="Cambria Math" w:hAnsi="Cambria Math"/>
          </w:rPr>
          <m:t>q</m:t>
        </m:r>
      </m:oMath>
      <w:r>
        <w:t xml:space="preserve"> real numbers.</w:t>
      </w:r>
      <w:r w:rsidR="006A0870">
        <w:t xml:space="preserve"> One can use the latent features for various tasks, </w:t>
      </w:r>
      <w:r w:rsidR="009A36C4">
        <w:t xml:space="preserve">such </w:t>
      </w:r>
      <w:r w:rsidR="006A0870">
        <w:t>as classification (as we will see in the next section)</w:t>
      </w:r>
      <w:r w:rsidR="0004454D">
        <w:t xml:space="preserve"> or clustering</w:t>
      </w:r>
      <w:r w:rsidR="006A0870">
        <w:t>.</w:t>
      </w:r>
      <w:r w:rsidR="008273C7">
        <w:t xml:space="preserve"> </w:t>
      </w:r>
      <w:commentRangeStart w:id="30"/>
      <w:r w:rsidR="008273C7">
        <w:t xml:space="preserve">I </w:t>
      </w:r>
      <w:commentRangeEnd w:id="30"/>
      <w:r w:rsidR="00B52E30">
        <w:rPr>
          <w:rStyle w:val="Rimandocommento"/>
          <w:rFonts w:ascii="Times" w:eastAsia="Calibri" w:hAnsi="Times"/>
        </w:rPr>
        <w:commentReference w:id="30"/>
      </w:r>
      <w:r w:rsidR="008273C7">
        <w:t xml:space="preserve">would like to point out some of the advantages of dimensionality reduction with an autoencoder compared to a more classical </w:t>
      </w:r>
      <w:r w:rsidR="009A36C4">
        <w:t>PCA approach</w:t>
      </w:r>
      <w:r w:rsidR="008273C7">
        <w:t>.</w:t>
      </w:r>
      <w:r w:rsidR="004E046F">
        <w:t xml:space="preserve"> The autoencoder has one main </w:t>
      </w:r>
      <w:r w:rsidR="00103648">
        <w:t>benefit</w:t>
      </w:r>
      <w:r w:rsidR="004E046F">
        <w:t xml:space="preserve"> from a computational point of view: it can deal with </w:t>
      </w:r>
      <w:r w:rsidR="00D03BBC">
        <w:t xml:space="preserve">a </w:t>
      </w:r>
      <w:r w:rsidR="004E046F">
        <w:t xml:space="preserve">very big amount of </w:t>
      </w:r>
      <w:r w:rsidR="00E31094">
        <w:t>data</w:t>
      </w:r>
      <w:r w:rsidR="004E046F">
        <w:t xml:space="preserve"> efficiently since its training can be done with </w:t>
      </w:r>
      <w:r w:rsidR="00340374">
        <w:t>mini-batches</w:t>
      </w:r>
      <w:r w:rsidR="004E046F">
        <w:t>, while PCA</w:t>
      </w:r>
      <w:r w:rsidR="0004454D">
        <w:t xml:space="preserve">, one of the most used dimensionality reduction </w:t>
      </w:r>
      <w:r w:rsidR="004F6EDB">
        <w:t>algorithms</w:t>
      </w:r>
      <w:r w:rsidR="0004454D">
        <w:t>, needs</w:t>
      </w:r>
      <w:r w:rsidR="004E046F">
        <w:t xml:space="preserve"> to do its calculations using the entire dataset. </w:t>
      </w:r>
      <w:r w:rsidR="00DC0492">
        <w:t>PCA</w:t>
      </w:r>
      <w:r w:rsidR="00DC0492" w:rsidRPr="00DC0492">
        <w:t xml:space="preserve"> is an algorithm that </w:t>
      </w:r>
      <w:commentRangeStart w:id="31"/>
      <w:r w:rsidR="00DC0492" w:rsidRPr="00DC0492">
        <w:t>projects a dataset on the eigenvectors of its covariance matrix</w:t>
      </w:r>
      <w:commentRangeEnd w:id="31"/>
      <w:r w:rsidR="00B52E30">
        <w:rPr>
          <w:rStyle w:val="Rimandocommento"/>
          <w:rFonts w:ascii="Times" w:eastAsia="Calibri" w:hAnsi="Times"/>
        </w:rPr>
        <w:commentReference w:id="31"/>
      </w:r>
      <w:r w:rsidR="00DC0492">
        <w:rPr>
          <w:rStyle w:val="Rimandonotaapidipagina"/>
        </w:rPr>
        <w:footnoteReference w:id="12"/>
      </w:r>
      <w:r w:rsidR="00DC0492" w:rsidRPr="00DC0492">
        <w:t xml:space="preserve">. The default method uses </w:t>
      </w:r>
      <m:oMath>
        <m:r>
          <m:rPr>
            <m:scr m:val="script"/>
          </m:rP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d</m:t>
                </m:r>
              </m:e>
              <m:sup>
                <m:r>
                  <w:rPr>
                    <w:rFonts w:ascii="Cambria Math" w:hAnsi="Cambria Math"/>
                  </w:rPr>
                  <m:t>2</m:t>
                </m:r>
              </m:sup>
            </m:sSup>
          </m:e>
        </m:d>
      </m:oMath>
      <w:r w:rsidR="00DC0492" w:rsidRPr="00DC0492">
        <w:t xml:space="preserve"> space for data in</w:t>
      </w:r>
      <w:r w:rsidR="00DC0492">
        <w:t xml:space="preserve">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oMath>
      <w:r w:rsidR="00DC0492" w:rsidRPr="00DC0492">
        <w:t>. This is</w:t>
      </w:r>
      <w:r w:rsidR="00340374">
        <w:t>,</w:t>
      </w:r>
      <w:r w:rsidR="00DC0492" w:rsidRPr="00DC0492">
        <w:t xml:space="preserve"> in </w:t>
      </w:r>
      <w:r w:rsidR="00D43262">
        <w:t>many</w:t>
      </w:r>
      <w:r w:rsidR="00DC0492" w:rsidRPr="00DC0492">
        <w:t xml:space="preserve"> case</w:t>
      </w:r>
      <w:r w:rsidR="009A36C4">
        <w:t>s</w:t>
      </w:r>
      <w:r w:rsidR="00340374">
        <w:t>,</w:t>
      </w:r>
      <w:r w:rsidR="00DC0492" w:rsidRPr="00DC0492">
        <w:t xml:space="preserve"> not computationally feasible</w:t>
      </w:r>
      <w:r w:rsidR="00340374">
        <w:t>,</w:t>
      </w:r>
      <w:r w:rsidR="00DC0492" w:rsidRPr="00DC0492">
        <w:t xml:space="preserve"> and the algorithm does not scale up with increasing dataset size.</w:t>
      </w:r>
      <w:r w:rsidR="00A83011">
        <w:t xml:space="preserve"> </w:t>
      </w:r>
      <w:r w:rsidR="004E046F">
        <w:t xml:space="preserve">This may seem </w:t>
      </w:r>
      <w:r w:rsidR="00A83011">
        <w:t>irrelevant</w:t>
      </w:r>
      <w:r w:rsidR="00340374">
        <w:t>,</w:t>
      </w:r>
      <w:r w:rsidR="004E046F">
        <w:t xml:space="preserve"> but in many practical applications</w:t>
      </w:r>
      <w:r w:rsidR="00340374">
        <w:t>,</w:t>
      </w:r>
      <w:r w:rsidR="004E046F">
        <w:t xml:space="preserve"> the amount of data and the number of features is so big that PCA is not a practical solution </w:t>
      </w:r>
      <w:r w:rsidR="0004454D">
        <w:t>from a computational point of view</w:t>
      </w:r>
      <w:r w:rsidR="004E046F">
        <w:t xml:space="preserve">. </w:t>
      </w:r>
    </w:p>
    <w:p w14:paraId="49FD6E51" w14:textId="6FE76D64" w:rsidR="002E216F" w:rsidRPr="00CA63AD" w:rsidRDefault="002E216F" w:rsidP="002E216F">
      <w:pPr>
        <w:pStyle w:val="NoteTipCaution"/>
        <w:rPr>
          <w:smallCaps/>
        </w:rPr>
      </w:pPr>
      <w:r>
        <w:rPr>
          <w:b/>
          <w:bCs/>
        </w:rPr>
        <w:lastRenderedPageBreak/>
        <w:t xml:space="preserve">Note </w:t>
      </w:r>
      <w:r>
        <w:t xml:space="preserve">The use of an autoencoder for dimensionality reduction has one main advantage from a computational point of view: it can deal with </w:t>
      </w:r>
      <w:r w:rsidR="00340374">
        <w:t xml:space="preserve">a </w:t>
      </w:r>
      <w:r>
        <w:t xml:space="preserve">very big amount of </w:t>
      </w:r>
      <w:r w:rsidR="00E31094">
        <w:t>data</w:t>
      </w:r>
      <w:r>
        <w:t xml:space="preserve"> efficiently since its training can be done with </w:t>
      </w:r>
      <w:r w:rsidR="00340374">
        <w:t>mini-batches</w:t>
      </w:r>
      <w:r w:rsidR="00103E6D">
        <w:t>.</w:t>
      </w:r>
    </w:p>
    <w:p w14:paraId="4D15075C" w14:textId="43FFE45E" w:rsidR="006517E1" w:rsidRDefault="007A2C01" w:rsidP="00E6019A">
      <w:pPr>
        <w:pStyle w:val="Titolo2"/>
      </w:pPr>
      <w:r>
        <w:t>Classification</w:t>
      </w:r>
      <w:r w:rsidR="006831CB">
        <w:t xml:space="preserve"> </w:t>
      </w:r>
    </w:p>
    <w:p w14:paraId="0FE757D2" w14:textId="31F66453" w:rsidR="007A2C01" w:rsidRDefault="006517E1" w:rsidP="006517E1">
      <w:pPr>
        <w:pStyle w:val="Titolo3"/>
      </w:pPr>
      <w:r>
        <w:t xml:space="preserve">Classification </w:t>
      </w:r>
      <w:r w:rsidR="006831CB">
        <w:t>with Latent Features</w:t>
      </w:r>
    </w:p>
    <w:p w14:paraId="5B3249A7" w14:textId="578D0415" w:rsidR="00E6019A" w:rsidRDefault="00BF4741" w:rsidP="00660989">
      <w:pPr>
        <w:pStyle w:val="BodyTextFirst"/>
      </w:pPr>
      <w:r>
        <w:t>Let us</w:t>
      </w:r>
      <w:r w:rsidR="00E6019A">
        <w:t xml:space="preserve"> now suppose that we want to classify our input images</w:t>
      </w:r>
      <w:r w:rsidR="00103648">
        <w:t xml:space="preserve"> of the MNIST dataset</w:t>
      </w:r>
      <w:r w:rsidR="00E6019A">
        <w:t xml:space="preserve">. </w:t>
      </w:r>
      <w:r w:rsidR="00380711">
        <w:t>W</w:t>
      </w:r>
      <w:r w:rsidR="00E6019A">
        <w:t>e can simply use all the features, in our case</w:t>
      </w:r>
      <w:r w:rsidR="00340374">
        <w:t>,</w:t>
      </w:r>
      <w:r w:rsidR="00E6019A">
        <w:t xml:space="preserve"> the </w:t>
      </w:r>
      <m:oMath>
        <m:r>
          <w:rPr>
            <w:rFonts w:ascii="Cambria Math" w:hAnsi="Cambria Math"/>
          </w:rPr>
          <m:t>784</m:t>
        </m:r>
      </m:oMath>
      <w:r w:rsidR="00E6019A">
        <w:t xml:space="preserve"> pixel values of the images. </w:t>
      </w:r>
      <w:r w:rsidR="00660989">
        <w:t xml:space="preserve">We can simply use an algorithm as </w:t>
      </w:r>
      <w:proofErr w:type="spellStart"/>
      <w:r w:rsidR="00660989">
        <w:t>kNN</w:t>
      </w:r>
      <w:proofErr w:type="spellEnd"/>
      <w:r w:rsidR="00660989">
        <w:t xml:space="preserve"> for illustrative purposes. Doing it with </w:t>
      </w:r>
      <m:oMath>
        <m:r>
          <w:rPr>
            <w:rFonts w:ascii="Cambria Math" w:hAnsi="Cambria Math"/>
          </w:rPr>
          <m:t>7</m:t>
        </m:r>
      </m:oMath>
      <w:r w:rsidR="00660989">
        <w:t xml:space="preserve"> nearest </w:t>
      </w:r>
      <w:r w:rsidR="00F6262C">
        <w:t>neighbors</w:t>
      </w:r>
      <w:r w:rsidR="00660989">
        <w:t xml:space="preserve"> on the training MNIST dataset (with 60000 images) will take around 16.6 minutes</w:t>
      </w:r>
      <w:r w:rsidR="00380711">
        <w:rPr>
          <w:rStyle w:val="Rimandonotaapidipagina"/>
        </w:rPr>
        <w:footnoteReference w:id="13"/>
      </w:r>
      <w:r w:rsidR="00660989">
        <w:t xml:space="preserve"> (ca.1000 sec) and gets you an accuracy on the test dataset </w:t>
      </w:r>
      <w:r w:rsidR="006A0870" w:rsidRPr="006A0870">
        <w:t xml:space="preserve">of 10000 images </w:t>
      </w:r>
      <w:r w:rsidR="00660989">
        <w:t xml:space="preserve">of </w:t>
      </w:r>
      <m:oMath>
        <m:r>
          <w:rPr>
            <w:rFonts w:ascii="Cambria Math" w:hAnsi="Cambria Math"/>
          </w:rPr>
          <m:t>96.4 %</m:t>
        </m:r>
        <m:r>
          <w:rPr>
            <w:rStyle w:val="Rimandonotaapidipagina"/>
            <w:rFonts w:ascii="Cambria Math" w:hAnsi="Cambria Math"/>
            <w:i/>
          </w:rPr>
          <w:footnoteReference w:id="14"/>
        </m:r>
      </m:oMath>
      <w:r w:rsidR="00660989">
        <w:t xml:space="preserve">. </w:t>
      </w:r>
      <w:r>
        <w:t>However,</w:t>
      </w:r>
      <w:r w:rsidR="006831CB">
        <w:t xml:space="preserve"> what happens if we use this algorithm not with the original dataset, but with the latent features </w:t>
      </w:r>
      <m:oMath>
        <m:r>
          <w:rPr>
            <w:rFonts w:ascii="Cambria Math" w:hAnsi="Cambria Math"/>
          </w:rPr>
          <m:t>g</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oMath>
      <w:r w:rsidR="006831CB">
        <w:t>? For example, if we consider a</w:t>
      </w:r>
      <w:r w:rsidR="00D57BAD">
        <w:t>n</w:t>
      </w:r>
      <w:r w:rsidR="006831CB">
        <w:t xml:space="preserve"> FFA with </w:t>
      </w:r>
      <m:oMath>
        <m:r>
          <w:rPr>
            <w:rFonts w:ascii="Cambria Math" w:hAnsi="Cambria Math"/>
          </w:rPr>
          <m:t>8</m:t>
        </m:r>
      </m:oMath>
      <w:r w:rsidR="006831CB">
        <w:t xml:space="preserve"> neurons in the middle layer and again train a </w:t>
      </w:r>
      <w:proofErr w:type="spellStart"/>
      <w:r w:rsidR="006831CB">
        <w:t>kNN</w:t>
      </w:r>
      <w:proofErr w:type="spellEnd"/>
      <w:r w:rsidR="006831CB">
        <w:t xml:space="preserve"> algorithm on the latent features </w:t>
      </w:r>
      <m:oMath>
        <m:r>
          <w:rPr>
            <w:rFonts w:ascii="Cambria Math" w:hAnsi="Cambria Math"/>
          </w:rPr>
          <m:t>g</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8</m:t>
            </m:r>
          </m:sup>
        </m:sSup>
      </m:oMath>
      <w:r w:rsidR="006831CB">
        <w:t xml:space="preserve"> we get an accuracy of 89% in 1.1 sec. We get a gain of a factor of </w:t>
      </w:r>
      <w:commentRangeStart w:id="32"/>
      <w:r w:rsidR="006831CB">
        <w:t xml:space="preserve">1000 in running time, for </w:t>
      </w:r>
      <w:commentRangeEnd w:id="32"/>
      <w:r w:rsidR="00B52E30">
        <w:rPr>
          <w:rStyle w:val="Rimandocommento"/>
          <w:rFonts w:ascii="Times" w:eastAsia="Calibri" w:hAnsi="Times"/>
        </w:rPr>
        <w:commentReference w:id="32"/>
      </w:r>
      <w:r w:rsidR="006831CB">
        <w:t>a loss of 7.4% in accuracy</w:t>
      </w:r>
      <w:r w:rsidR="00A40D18">
        <w:rPr>
          <w:rStyle w:val="Rimandonotaapidipagina"/>
        </w:rPr>
        <w:footnoteReference w:id="15"/>
      </w:r>
      <w:r w:rsidR="006831CB">
        <w:t xml:space="preserve">. </w:t>
      </w:r>
    </w:p>
    <w:p w14:paraId="200988D1" w14:textId="28D27F89" w:rsidR="006831CB" w:rsidRDefault="006831CB" w:rsidP="00660989">
      <w:pPr>
        <w:pStyle w:val="BodyTextFirst"/>
      </w:pPr>
    </w:p>
    <w:tbl>
      <w:tblPr>
        <w:tblStyle w:val="Grigliatabella"/>
        <w:tblW w:w="0" w:type="auto"/>
        <w:tblLook w:val="04A0" w:firstRow="1" w:lastRow="0" w:firstColumn="1" w:lastColumn="0" w:noHBand="0" w:noVBand="1"/>
      </w:tblPr>
      <w:tblGrid>
        <w:gridCol w:w="2771"/>
        <w:gridCol w:w="2898"/>
        <w:gridCol w:w="2601"/>
      </w:tblGrid>
      <w:tr w:rsidR="006831CB" w14:paraId="4AC60FCA" w14:textId="12B055F2" w:rsidTr="006831CB">
        <w:tc>
          <w:tcPr>
            <w:tcW w:w="2778" w:type="dxa"/>
          </w:tcPr>
          <w:p w14:paraId="689986DE" w14:textId="515F4504" w:rsidR="006831CB" w:rsidRDefault="006831CB" w:rsidP="006831CB">
            <w:pPr>
              <w:pStyle w:val="TableHead"/>
            </w:pPr>
            <w:r>
              <w:t>Input Data</w:t>
            </w:r>
          </w:p>
        </w:tc>
        <w:tc>
          <w:tcPr>
            <w:tcW w:w="2905" w:type="dxa"/>
          </w:tcPr>
          <w:p w14:paraId="64D7EDAE" w14:textId="42020CAE" w:rsidR="006831CB" w:rsidRDefault="006831CB" w:rsidP="006831CB">
            <w:pPr>
              <w:pStyle w:val="TableHead"/>
            </w:pPr>
            <w:r>
              <w:t>Accuracy</w:t>
            </w:r>
          </w:p>
        </w:tc>
        <w:tc>
          <w:tcPr>
            <w:tcW w:w="2607" w:type="dxa"/>
          </w:tcPr>
          <w:p w14:paraId="11DDDF49" w14:textId="3E14798A" w:rsidR="006831CB" w:rsidRDefault="006831CB" w:rsidP="006831CB">
            <w:pPr>
              <w:pStyle w:val="TableHead"/>
            </w:pPr>
            <w:r>
              <w:t>Running Time</w:t>
            </w:r>
          </w:p>
        </w:tc>
      </w:tr>
      <w:tr w:rsidR="006831CB" w14:paraId="463D3C37" w14:textId="07CBBA1B" w:rsidTr="006831CB">
        <w:tc>
          <w:tcPr>
            <w:tcW w:w="2778" w:type="dxa"/>
          </w:tcPr>
          <w:p w14:paraId="2B58A195" w14:textId="14A1AEBC" w:rsidR="006831CB" w:rsidRPr="006831CB" w:rsidRDefault="006831CB" w:rsidP="006831CB">
            <w:pPr>
              <w:pStyle w:val="TableText"/>
            </w:pPr>
            <w:r w:rsidRPr="006831CB">
              <w:t xml:space="preserve">Original </w:t>
            </w:r>
            <w:r w:rsidR="00E31094">
              <w:t>data</w:t>
            </w:r>
            <m:oMath>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784</m:t>
                  </m:r>
                </m:sup>
              </m:sSup>
            </m:oMath>
          </w:p>
        </w:tc>
        <w:tc>
          <w:tcPr>
            <w:tcW w:w="2905" w:type="dxa"/>
          </w:tcPr>
          <w:p w14:paraId="023BABDF" w14:textId="1A935872" w:rsidR="006831CB" w:rsidRDefault="006831CB" w:rsidP="006831CB">
            <w:pPr>
              <w:pStyle w:val="TableText"/>
            </w:pPr>
            <w:r>
              <w:t>96.4%</w:t>
            </w:r>
          </w:p>
        </w:tc>
        <w:tc>
          <w:tcPr>
            <w:tcW w:w="2607" w:type="dxa"/>
          </w:tcPr>
          <w:p w14:paraId="2DAF5555" w14:textId="6329DADB" w:rsidR="006831CB" w:rsidRDefault="00544398" w:rsidP="006831CB">
            <w:pPr>
              <w:pStyle w:val="TableText"/>
            </w:pPr>
            <m:oMath>
              <m:r>
                <w:rPr>
                  <w:rFonts w:ascii="Cambria Math" w:hAnsi="Cambria Math"/>
                </w:rPr>
                <m:t>1000</m:t>
              </m:r>
            </m:oMath>
            <w:r>
              <w:t xml:space="preserve"> sec. </w:t>
            </w:r>
            <m:oMath>
              <m:r>
                <w:rPr>
                  <w:rFonts w:ascii="Cambria Math" w:hAnsi="Cambria Math"/>
                </w:rPr>
                <m:t>≈16.6</m:t>
              </m:r>
            </m:oMath>
            <w:r>
              <w:t xml:space="preserve"> min.</w:t>
            </w:r>
          </w:p>
        </w:tc>
      </w:tr>
      <w:tr w:rsidR="006831CB" w14:paraId="62D13BE4" w14:textId="3A696835" w:rsidTr="006831CB">
        <w:tc>
          <w:tcPr>
            <w:tcW w:w="2778" w:type="dxa"/>
          </w:tcPr>
          <w:p w14:paraId="363BD849" w14:textId="79758BB7" w:rsidR="006831CB" w:rsidRDefault="006831CB" w:rsidP="006831CB">
            <w:pPr>
              <w:pStyle w:val="TableText"/>
            </w:pPr>
            <w:r>
              <w:t xml:space="preserve">Latent Features </w:t>
            </w:r>
            <w:r w:rsidR="00592406">
              <w:t>g</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8</m:t>
                  </m:r>
                </m:sup>
              </m:sSup>
            </m:oMath>
          </w:p>
        </w:tc>
        <w:tc>
          <w:tcPr>
            <w:tcW w:w="2905" w:type="dxa"/>
          </w:tcPr>
          <w:p w14:paraId="30E52BE2" w14:textId="02695616" w:rsidR="006831CB" w:rsidRDefault="006831CB" w:rsidP="006831CB">
            <w:pPr>
              <w:pStyle w:val="TableText"/>
            </w:pPr>
            <w:r>
              <w:t>89%</w:t>
            </w:r>
          </w:p>
        </w:tc>
        <w:tc>
          <w:tcPr>
            <w:tcW w:w="2607" w:type="dxa"/>
          </w:tcPr>
          <w:p w14:paraId="78CF9A48" w14:textId="3191DEFD" w:rsidR="006831CB" w:rsidRDefault="006831CB" w:rsidP="006831CB">
            <w:pPr>
              <w:pStyle w:val="TableText"/>
            </w:pPr>
            <w:r>
              <w:t>1.1 sec.</w:t>
            </w:r>
          </w:p>
        </w:tc>
      </w:tr>
    </w:tbl>
    <w:p w14:paraId="2E737ACB" w14:textId="6D1CAD7B" w:rsidR="006831CB" w:rsidRDefault="006831CB" w:rsidP="00C22F51">
      <w:pPr>
        <w:pStyle w:val="TableCaption"/>
      </w:pPr>
      <w:r>
        <w:t>Table 25.1: the different in accuracy and running time when applying the kNN algorithm to the original 784 features or the 8 latent features</w:t>
      </w:r>
      <w:r w:rsidR="00C22F51">
        <w:t xml:space="preserve"> for the MNIST dataset</w:t>
      </w:r>
      <w:r>
        <w:t>.</w:t>
      </w:r>
    </w:p>
    <w:p w14:paraId="3B526FB2" w14:textId="7545CA11" w:rsidR="00726C8A" w:rsidRDefault="00592406" w:rsidP="00281EE1">
      <w:pPr>
        <w:pStyle w:val="BodyTextFirst"/>
      </w:pPr>
      <w:r>
        <w:t>U</w:t>
      </w:r>
      <w:r w:rsidR="00544398">
        <w:t xml:space="preserve">sing </w:t>
      </w:r>
      <m:oMath>
        <m:r>
          <w:rPr>
            <w:rFonts w:ascii="Cambria Math" w:hAnsi="Cambria Math"/>
          </w:rPr>
          <m:t>8</m:t>
        </m:r>
      </m:oMath>
      <w:r w:rsidR="00544398">
        <w:t xml:space="preserve"> features </w:t>
      </w:r>
      <w:r w:rsidR="00C2311A">
        <w:t>allow</w:t>
      </w:r>
      <w:r w:rsidR="00544398">
        <w:t xml:space="preserve"> us to get a very high accuracy in </w:t>
      </w:r>
      <w:r>
        <w:t xml:space="preserve">just </w:t>
      </w:r>
      <w:r w:rsidR="00544398">
        <w:t>one second.</w:t>
      </w:r>
      <w:r w:rsidR="002A19CF">
        <w:t xml:space="preserve"> </w:t>
      </w:r>
    </w:p>
    <w:p w14:paraId="14ECB3FB" w14:textId="77777777" w:rsidR="00726C8A" w:rsidRDefault="00726C8A" w:rsidP="00281EE1">
      <w:pPr>
        <w:pStyle w:val="BodyTextFirst"/>
      </w:pPr>
    </w:p>
    <w:p w14:paraId="05C19D8E" w14:textId="1282EFD9" w:rsidR="006831CB" w:rsidRDefault="002A19CF" w:rsidP="00281EE1">
      <w:pPr>
        <w:pStyle w:val="BodyTextFirst"/>
      </w:pPr>
      <w:r>
        <w:t xml:space="preserve">We can do the same analysis with </w:t>
      </w:r>
      <w:r w:rsidR="00970BEF">
        <w:t xml:space="preserve">another dataset, </w:t>
      </w:r>
      <w:r>
        <w:t>the Fashion MNIST</w:t>
      </w:r>
      <w:r w:rsidR="00592406">
        <w:rPr>
          <w:rStyle w:val="Rimandonotaapidipagina"/>
        </w:rPr>
        <w:footnoteReference w:id="16"/>
      </w:r>
      <w:r>
        <w:t xml:space="preserve"> dataset</w:t>
      </w:r>
      <w:r w:rsidR="00592406">
        <w:t xml:space="preserve"> (a dataset from Zalando very similar to the MNIST one, only with clothing images instead of hand-written digits)</w:t>
      </w:r>
      <w:r w:rsidR="00970BEF">
        <w:t xml:space="preserve"> for illustrative purposes</w:t>
      </w:r>
      <w:r>
        <w:t>.</w:t>
      </w:r>
      <w:r w:rsidR="00311EAE">
        <w:t xml:space="preserve"> </w:t>
      </w:r>
      <w:r w:rsidR="00B3676A">
        <w:t xml:space="preserve">The dataset has, as the MNIST one, 60000 training images and 10000 test ones. </w:t>
      </w:r>
      <w:r w:rsidR="00311EAE">
        <w:t>In Table 25.2 you can see the summary of the results</w:t>
      </w:r>
      <w:r w:rsidR="00B3676A">
        <w:t xml:space="preserve"> of applying </w:t>
      </w:r>
      <w:proofErr w:type="spellStart"/>
      <w:r w:rsidR="00B3676A">
        <w:t>kNN</w:t>
      </w:r>
      <w:proofErr w:type="spellEnd"/>
      <w:r w:rsidR="00B3676A">
        <w:t xml:space="preserve"> to the testing portion of this dataset</w:t>
      </w:r>
      <w:r w:rsidR="00311EAE">
        <w:t>.</w:t>
      </w:r>
    </w:p>
    <w:p w14:paraId="690BCF55" w14:textId="77777777" w:rsidR="00C22F51" w:rsidRPr="006831CB" w:rsidRDefault="00C22F51" w:rsidP="00281EE1">
      <w:pPr>
        <w:pStyle w:val="BodyTextFirst"/>
      </w:pPr>
    </w:p>
    <w:tbl>
      <w:tblPr>
        <w:tblStyle w:val="Grigliatabella"/>
        <w:tblW w:w="0" w:type="auto"/>
        <w:tblLook w:val="04A0" w:firstRow="1" w:lastRow="0" w:firstColumn="1" w:lastColumn="0" w:noHBand="0" w:noVBand="1"/>
      </w:tblPr>
      <w:tblGrid>
        <w:gridCol w:w="2771"/>
        <w:gridCol w:w="2898"/>
        <w:gridCol w:w="2601"/>
      </w:tblGrid>
      <w:tr w:rsidR="00C22F51" w14:paraId="4576ADA0" w14:textId="77777777" w:rsidTr="00503225">
        <w:tc>
          <w:tcPr>
            <w:tcW w:w="2778" w:type="dxa"/>
          </w:tcPr>
          <w:p w14:paraId="003845CB" w14:textId="77777777" w:rsidR="00C22F51" w:rsidRDefault="00C22F51" w:rsidP="00503225">
            <w:pPr>
              <w:pStyle w:val="TableHead"/>
            </w:pPr>
            <w:r>
              <w:lastRenderedPageBreak/>
              <w:t>Input Data</w:t>
            </w:r>
          </w:p>
        </w:tc>
        <w:tc>
          <w:tcPr>
            <w:tcW w:w="2905" w:type="dxa"/>
          </w:tcPr>
          <w:p w14:paraId="09DA24D6" w14:textId="77777777" w:rsidR="00C22F51" w:rsidRDefault="00C22F51" w:rsidP="00503225">
            <w:pPr>
              <w:pStyle w:val="TableHead"/>
            </w:pPr>
            <w:r>
              <w:t>Accuracy</w:t>
            </w:r>
          </w:p>
        </w:tc>
        <w:tc>
          <w:tcPr>
            <w:tcW w:w="2607" w:type="dxa"/>
          </w:tcPr>
          <w:p w14:paraId="10C3E00B" w14:textId="77777777" w:rsidR="00C22F51" w:rsidRDefault="00C22F51" w:rsidP="00503225">
            <w:pPr>
              <w:pStyle w:val="TableHead"/>
            </w:pPr>
            <w:r>
              <w:t>Running Time</w:t>
            </w:r>
          </w:p>
        </w:tc>
      </w:tr>
      <w:tr w:rsidR="00C22F51" w14:paraId="6DFAE0F8" w14:textId="77777777" w:rsidTr="00503225">
        <w:tc>
          <w:tcPr>
            <w:tcW w:w="2778" w:type="dxa"/>
          </w:tcPr>
          <w:p w14:paraId="74EFA116" w14:textId="27C6D181" w:rsidR="00C22F51" w:rsidRPr="006831CB" w:rsidRDefault="00C22F51" w:rsidP="00503225">
            <w:pPr>
              <w:pStyle w:val="TableText"/>
            </w:pPr>
            <w:r w:rsidRPr="006831CB">
              <w:t xml:space="preserve">Original </w:t>
            </w:r>
            <w:r w:rsidR="00E31094">
              <w:t>data</w:t>
            </w:r>
            <m:oMath>
              <m:r>
                <w:ins w:id="33" w:author="Dario Piga" w:date="2020-11-23T21:10:00Z">
                  <w:rPr>
                    <w:rFonts w:ascii="Cambria Math" w:hAnsi="Cambria Math"/>
                  </w:rPr>
                  <m:t xml:space="preserve"> </m:t>
                </w:ins>
              </m:r>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784</m:t>
                  </m:r>
                </m:sup>
              </m:sSup>
            </m:oMath>
          </w:p>
        </w:tc>
        <w:tc>
          <w:tcPr>
            <w:tcW w:w="2905" w:type="dxa"/>
          </w:tcPr>
          <w:p w14:paraId="2803B5F1" w14:textId="518FA214" w:rsidR="00C22F51" w:rsidRDefault="00C22F51" w:rsidP="00503225">
            <w:pPr>
              <w:pStyle w:val="TableText"/>
            </w:pPr>
            <w:r>
              <w:t>85.4%</w:t>
            </w:r>
          </w:p>
        </w:tc>
        <w:tc>
          <w:tcPr>
            <w:tcW w:w="2607" w:type="dxa"/>
          </w:tcPr>
          <w:p w14:paraId="31679639" w14:textId="3FD2BD2A" w:rsidR="00C22F51" w:rsidRDefault="00C22F51" w:rsidP="00503225">
            <w:pPr>
              <w:pStyle w:val="TableText"/>
            </w:pPr>
            <m:oMath>
              <m:r>
                <w:rPr>
                  <w:rFonts w:ascii="Cambria Math" w:hAnsi="Cambria Math"/>
                </w:rPr>
                <m:t>1040</m:t>
              </m:r>
            </m:oMath>
            <w:r>
              <w:t xml:space="preserve"> sec. </w:t>
            </w:r>
            <m:oMath>
              <m:r>
                <w:rPr>
                  <w:rFonts w:ascii="Cambria Math" w:hAnsi="Cambria Math"/>
                </w:rPr>
                <m:t>≈16.6</m:t>
              </m:r>
            </m:oMath>
            <w:r>
              <w:t xml:space="preserve"> min.</w:t>
            </w:r>
          </w:p>
        </w:tc>
      </w:tr>
      <w:tr w:rsidR="00C22F51" w14:paraId="75E25622" w14:textId="77777777" w:rsidTr="00503225">
        <w:tc>
          <w:tcPr>
            <w:tcW w:w="2778" w:type="dxa"/>
          </w:tcPr>
          <w:p w14:paraId="4C95893F" w14:textId="77777777" w:rsidR="00C22F51" w:rsidRDefault="00C22F51" w:rsidP="00503225">
            <w:pPr>
              <w:pStyle w:val="TableText"/>
            </w:pPr>
            <w:r>
              <w:t xml:space="preserve">Latent Features </w:t>
            </w:r>
            <m:oMath>
              <m:r>
                <w:rPr>
                  <w:rFonts w:ascii="Cambria Math" w:hAnsi="Cambria Math"/>
                </w:rPr>
                <m:t>enc</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8</m:t>
                  </m:r>
                </m:sup>
              </m:sSup>
            </m:oMath>
          </w:p>
        </w:tc>
        <w:tc>
          <w:tcPr>
            <w:tcW w:w="2905" w:type="dxa"/>
          </w:tcPr>
          <w:p w14:paraId="1FBF192B" w14:textId="35A4F623" w:rsidR="00C22F51" w:rsidRDefault="00C22F51" w:rsidP="00503225">
            <w:pPr>
              <w:pStyle w:val="TableText"/>
            </w:pPr>
            <w:r>
              <w:t>79.9%</w:t>
            </w:r>
          </w:p>
        </w:tc>
        <w:tc>
          <w:tcPr>
            <w:tcW w:w="2607" w:type="dxa"/>
          </w:tcPr>
          <w:p w14:paraId="013553F4" w14:textId="0F7F78C2" w:rsidR="00C22F51" w:rsidRDefault="00C22F51" w:rsidP="00503225">
            <w:pPr>
              <w:pStyle w:val="TableText"/>
            </w:pPr>
            <w:r>
              <w:t>1.2 sec.</w:t>
            </w:r>
          </w:p>
        </w:tc>
      </w:tr>
      <w:tr w:rsidR="00C22F51" w14:paraId="3C88F679" w14:textId="77777777" w:rsidTr="00503225">
        <w:tc>
          <w:tcPr>
            <w:tcW w:w="2778" w:type="dxa"/>
          </w:tcPr>
          <w:p w14:paraId="5076F82F" w14:textId="3911BBB6" w:rsidR="00C22F51" w:rsidRDefault="00C22F51" w:rsidP="00C22F51">
            <w:pPr>
              <w:pStyle w:val="TableText"/>
            </w:pPr>
            <w:r>
              <w:t xml:space="preserve">Latent Features </w:t>
            </w:r>
            <m:oMath>
              <m:r>
                <w:rPr>
                  <w:rFonts w:ascii="Cambria Math" w:hAnsi="Cambria Math"/>
                </w:rPr>
                <m:t>enc</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16</m:t>
                  </m:r>
                </m:sup>
              </m:sSup>
            </m:oMath>
          </w:p>
        </w:tc>
        <w:tc>
          <w:tcPr>
            <w:tcW w:w="2905" w:type="dxa"/>
          </w:tcPr>
          <w:p w14:paraId="7F1BF8F0" w14:textId="36C4942F" w:rsidR="00C22F51" w:rsidRDefault="00C22F51" w:rsidP="00C22F51">
            <w:pPr>
              <w:pStyle w:val="TableText"/>
            </w:pPr>
            <w:r>
              <w:t>83.6%</w:t>
            </w:r>
          </w:p>
        </w:tc>
        <w:tc>
          <w:tcPr>
            <w:tcW w:w="2607" w:type="dxa"/>
          </w:tcPr>
          <w:p w14:paraId="6F2A1588" w14:textId="62348CC1" w:rsidR="00C22F51" w:rsidRDefault="00C22F51" w:rsidP="00C22F51">
            <w:pPr>
              <w:pStyle w:val="TableText"/>
            </w:pPr>
            <w:r>
              <w:t>3.0 sec.</w:t>
            </w:r>
          </w:p>
        </w:tc>
      </w:tr>
    </w:tbl>
    <w:p w14:paraId="272E7F76" w14:textId="6F5774B8" w:rsidR="009A0862" w:rsidRDefault="00C22F51" w:rsidP="00C22F51">
      <w:pPr>
        <w:pStyle w:val="TableCaption"/>
      </w:pPr>
      <w:r>
        <w:t xml:space="preserve">Table 25.2: the </w:t>
      </w:r>
      <w:r w:rsidR="00340374">
        <w:t>difference</w:t>
      </w:r>
      <w:r>
        <w:t xml:space="preserve"> in accuracy and running time when applying the kNN algorithm to the original 784 features with a FFA with 8 neurons and with a FFA with 16 neurons for the Fashion MNIST dataset.</w:t>
      </w:r>
    </w:p>
    <w:p w14:paraId="68453D7D" w14:textId="06E93950" w:rsidR="006725DB" w:rsidRDefault="00C22F51" w:rsidP="00C22F51">
      <w:pPr>
        <w:pStyle w:val="BodyTextFirst"/>
      </w:pPr>
      <w:r>
        <w:t xml:space="preserve">It is </w:t>
      </w:r>
      <w:r w:rsidR="002A4E26">
        <w:t>exciting</w:t>
      </w:r>
      <w:r>
        <w:t xml:space="preserve"> to note that with an FFA with 16 neurons in the middle layer</w:t>
      </w:r>
      <w:r w:rsidR="00340374">
        <w:t>,</w:t>
      </w:r>
      <w:r>
        <w:t xml:space="preserve"> we reach an accuracy of 83.6% in just 3 sec. When applying a </w:t>
      </w:r>
      <w:proofErr w:type="spellStart"/>
      <w:r>
        <w:t>kNN</w:t>
      </w:r>
      <w:proofErr w:type="spellEnd"/>
      <w:r>
        <w:t xml:space="preserve"> algorithm to the original features (784)</w:t>
      </w:r>
      <w:r w:rsidR="00340374">
        <w:t>,</w:t>
      </w:r>
      <w:r>
        <w:t xml:space="preserve"> we </w:t>
      </w:r>
      <w:r w:rsidR="002A4E26">
        <w:t>get</w:t>
      </w:r>
      <w:r>
        <w:t xml:space="preserve"> an accuracy </w:t>
      </w:r>
      <w:r w:rsidR="002A4E26">
        <w:t>only</w:t>
      </w:r>
      <w:r>
        <w:t xml:space="preserve"> 1.8% higher but with a running time ca. 330 times longer</w:t>
      </w:r>
      <w:r w:rsidR="006725DB">
        <w:t>.</w:t>
      </w:r>
    </w:p>
    <w:p w14:paraId="0A2C3884" w14:textId="1FDB4946" w:rsidR="006725DB" w:rsidRDefault="006725DB" w:rsidP="006725DB">
      <w:pPr>
        <w:pStyle w:val="NoteTipCaution"/>
      </w:pPr>
      <w:r w:rsidRPr="006725DB">
        <w:rPr>
          <w:b/>
          <w:bCs/>
        </w:rPr>
        <w:t>Note</w:t>
      </w:r>
      <w:r>
        <w:t xml:space="preserve"> Using autoencoders and doing classification with the latent features is a very viable </w:t>
      </w:r>
      <w:r w:rsidR="009A36C4">
        <w:t>technique</w:t>
      </w:r>
      <w:r>
        <w:t xml:space="preserve"> to reduce </w:t>
      </w:r>
      <w:commentRangeStart w:id="34"/>
      <w:r>
        <w:t xml:space="preserve">the training time </w:t>
      </w:r>
      <w:commentRangeEnd w:id="34"/>
      <w:r w:rsidR="00510F4E">
        <w:rPr>
          <w:rStyle w:val="Rimandocommento"/>
          <w:rFonts w:ascii="Times" w:hAnsi="Times"/>
        </w:rPr>
        <w:commentReference w:id="34"/>
      </w:r>
      <w:r>
        <w:t>by several order of magnitude while incurring a minor drop in accuracy.</w:t>
      </w:r>
    </w:p>
    <w:p w14:paraId="72D54807" w14:textId="730F9932" w:rsidR="00BC1449" w:rsidRPr="00BC1449" w:rsidRDefault="00BC1449" w:rsidP="00BC1449">
      <w:pPr>
        <w:pStyle w:val="Titolo3"/>
      </w:pPr>
      <w:r w:rsidRPr="00BC1449">
        <w:t xml:space="preserve">Curse of dimensionality </w:t>
      </w:r>
      <w:r w:rsidR="003D5BFF">
        <w:t xml:space="preserve">– a </w:t>
      </w:r>
      <w:r w:rsidR="00ED3FD6">
        <w:t>small</w:t>
      </w:r>
      <w:r w:rsidR="003D5BFF">
        <w:t xml:space="preserve"> detour</w:t>
      </w:r>
    </w:p>
    <w:p w14:paraId="44B21D40" w14:textId="286E51FF" w:rsidR="00597B44" w:rsidRDefault="005107BC" w:rsidP="00DC269F">
      <w:pPr>
        <w:pStyle w:val="BodyTextFirst"/>
      </w:pPr>
      <w:r>
        <w:t xml:space="preserve">Is there any other reason why we want to do dimensionality reduction before doing any classification? </w:t>
      </w:r>
      <w:r w:rsidR="00512AD1">
        <w:t xml:space="preserve">Reducing running time is one reason, but another important one plays a </w:t>
      </w:r>
      <w:r w:rsidR="002A4E26">
        <w:t>significant</w:t>
      </w:r>
      <w:r w:rsidR="00512AD1">
        <w:t xml:space="preserve"> role when the input dimension is very large, i.e., the</w:t>
      </w:r>
      <w:r>
        <w:t xml:space="preserve"> datasets that have a very high number of features</w:t>
      </w:r>
      <w:r w:rsidR="009A36C4">
        <w:t>: the curse of dimensionality</w:t>
      </w:r>
      <w:r>
        <w:t xml:space="preserve">. </w:t>
      </w:r>
      <w:commentRangeStart w:id="35"/>
      <w:r>
        <w:t>To understand why we need</w:t>
      </w:r>
      <w:r w:rsidR="00597B44">
        <w:t xml:space="preserve"> to make a quick detour in the problem of high dimensionality classification</w:t>
      </w:r>
      <w:r w:rsidR="00512AD1">
        <w:t xml:space="preserve"> and discuss the </w:t>
      </w:r>
      <w:r w:rsidR="00512AD1">
        <w:rPr>
          <w:i/>
          <w:iCs/>
        </w:rPr>
        <w:t>curse of dimensionality</w:t>
      </w:r>
      <w:r w:rsidR="00597B44">
        <w:t xml:space="preserve">. </w:t>
      </w:r>
      <w:r w:rsidR="00BF4741">
        <w:t xml:space="preserve">Let </w:t>
      </w:r>
      <w:commentRangeEnd w:id="35"/>
      <w:r w:rsidR="00BF56DC">
        <w:rPr>
          <w:rStyle w:val="Rimandocommento"/>
          <w:rFonts w:ascii="Times" w:eastAsia="Calibri" w:hAnsi="Times"/>
        </w:rPr>
        <w:commentReference w:id="35"/>
      </w:r>
      <w:r w:rsidR="00BF4741">
        <w:t>us</w:t>
      </w:r>
      <w:r w:rsidR="00597B44">
        <w:t xml:space="preserve"> consider the unit cube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0,1</m:t>
                </m:r>
              </m:e>
            </m:d>
          </m:e>
          <m:sup>
            <m:r>
              <w:rPr>
                <w:rFonts w:ascii="Cambria Math" w:hAnsi="Cambria Math"/>
              </w:rPr>
              <m:t>d</m:t>
            </m:r>
          </m:sup>
        </m:sSup>
      </m:oMath>
      <w:r w:rsidR="00597B44">
        <w:t xml:space="preserve"> with </w:t>
      </w:r>
      <m:oMath>
        <m:r>
          <w:rPr>
            <w:rFonts w:ascii="Cambria Math" w:hAnsi="Cambria Math"/>
          </w:rPr>
          <m:t>d</m:t>
        </m:r>
      </m:oMath>
      <w:r w:rsidR="00597B44">
        <w:t xml:space="preserve"> an integer</w:t>
      </w:r>
      <w:r w:rsidR="00897831">
        <w:t xml:space="preserve"> and </w:t>
      </w:r>
      <m:oMath>
        <m:r>
          <w:rPr>
            <w:rFonts w:ascii="Cambria Math" w:hAnsi="Cambria Math"/>
          </w:rPr>
          <m:t>m</m:t>
        </m:r>
      </m:oMath>
      <w:r w:rsidR="00897831">
        <w:t xml:space="preserve"> points in it distributed randomly</w:t>
      </w:r>
      <w:r w:rsidR="00597B44">
        <w:t xml:space="preserve">. How big </w:t>
      </w:r>
      <w:r w:rsidR="00897831">
        <w:t>should</w:t>
      </w:r>
      <w:r w:rsidR="00597B44">
        <w:t xml:space="preserve"> be the length </w:t>
      </w:r>
      <m:oMath>
        <m:r>
          <w:rPr>
            <w:rFonts w:ascii="Cambria Math" w:hAnsi="Cambria Math"/>
          </w:rPr>
          <m:t>l</m:t>
        </m:r>
      </m:oMath>
      <w:r w:rsidR="00597B44">
        <w:t xml:space="preserve"> of the smallest hyper-cube </w:t>
      </w:r>
      <w:r w:rsidR="00897831">
        <w:t>to</w:t>
      </w:r>
      <w:r w:rsidR="00597B44">
        <w:t xml:space="preserve"> contain </w:t>
      </w:r>
      <w:r w:rsidR="00897831">
        <w:t xml:space="preserve">at least </w:t>
      </w:r>
      <m:oMath>
        <m:r>
          <w:rPr>
            <w:rFonts w:ascii="Cambria Math" w:hAnsi="Cambria Math"/>
          </w:rPr>
          <m:t>1</m:t>
        </m:r>
      </m:oMath>
      <w:r w:rsidR="00597B44">
        <w:t xml:space="preserve"> point? We can easily calculate it as</w:t>
      </w:r>
    </w:p>
    <w:p w14:paraId="780F74F5" w14:textId="77777777" w:rsidR="008D1266" w:rsidRDefault="008D1266" w:rsidP="00DC269F">
      <w:pPr>
        <w:pStyle w:val="BodyTextFirst"/>
      </w:pPr>
    </w:p>
    <w:p w14:paraId="4993900E" w14:textId="03C23D5F" w:rsidR="00597B44" w:rsidRDefault="00D8608A" w:rsidP="00DC269F">
      <w:pPr>
        <w:pStyle w:val="BodyTextFirst"/>
      </w:pPr>
      <m:oMathPara>
        <m:oMath>
          <m:sSup>
            <m:sSupPr>
              <m:ctrlPr>
                <w:rPr>
                  <w:rFonts w:ascii="Cambria Math" w:hAnsi="Cambria Math"/>
                  <w:i/>
                </w:rPr>
              </m:ctrlPr>
            </m:sSupPr>
            <m:e>
              <m:r>
                <w:rPr>
                  <w:rFonts w:ascii="Cambria Math" w:hAnsi="Cambria Math"/>
                </w:rPr>
                <m:t>l</m:t>
              </m:r>
            </m:e>
            <m:sup>
              <m:r>
                <w:rPr>
                  <w:rFonts w:ascii="Cambria Math" w:hAnsi="Cambria Math"/>
                </w:rPr>
                <m:t>d</m:t>
              </m:r>
            </m:sup>
          </m:sSup>
          <w:commentRangeStart w:id="36"/>
          <m:r>
            <w:rPr>
              <w:rFonts w:ascii="Cambria Math" w:hAnsi="Cambria Math"/>
            </w:rPr>
            <m:t>=</m:t>
          </m:r>
          <w:commentRangeEnd w:id="36"/>
          <m:r>
            <m:rPr>
              <m:sty m:val="p"/>
            </m:rPr>
            <w:rPr>
              <w:rStyle w:val="Rimandocommento"/>
              <w:rFonts w:ascii="Times" w:eastAsia="Calibri" w:hAnsi="Times"/>
            </w:rPr>
            <w:commentReference w:id="36"/>
          </m:r>
          <m:f>
            <m:fPr>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m</m:t>
                      </m:r>
                    </m:den>
                  </m:f>
                </m:e>
              </m:d>
            </m:e>
            <m:sup>
              <m:r>
                <w:rPr>
                  <w:rFonts w:ascii="Cambria Math" w:hAnsi="Cambria Math"/>
                </w:rPr>
                <m:t>1/d</m:t>
              </m:r>
            </m:sup>
          </m:sSup>
        </m:oMath>
      </m:oMathPara>
    </w:p>
    <w:p w14:paraId="68215830" w14:textId="34CF3F3E" w:rsidR="00597B44" w:rsidRDefault="00597B44" w:rsidP="00DC269F">
      <w:pPr>
        <w:pStyle w:val="BodyTextFirst"/>
      </w:pPr>
      <w:r>
        <w:t xml:space="preserve"> </w:t>
      </w:r>
    </w:p>
    <w:p w14:paraId="76100AF7" w14:textId="1F7E1615" w:rsidR="00597B44" w:rsidRDefault="00597B44" w:rsidP="00DC269F">
      <w:pPr>
        <w:pStyle w:val="BodyTextFirst"/>
      </w:pPr>
    </w:p>
    <w:p w14:paraId="4321F93C" w14:textId="2DB642AE" w:rsidR="008D1266" w:rsidRDefault="008D1266" w:rsidP="00DC269F">
      <w:pPr>
        <w:pStyle w:val="BodyTextFirst"/>
      </w:pPr>
      <w:r>
        <w:t xml:space="preserve">We can easily calculate this value </w:t>
      </w:r>
      <w:r w:rsidR="00897831">
        <w:t xml:space="preserve">of </w:t>
      </w:r>
      <m:oMath>
        <m:r>
          <w:rPr>
            <w:rFonts w:ascii="Cambria Math" w:hAnsi="Cambria Math"/>
          </w:rPr>
          <m:t>l</m:t>
        </m:r>
      </m:oMath>
      <w:r w:rsidR="00897831">
        <w:t xml:space="preserve"> </w:t>
      </w:r>
      <w:r>
        <w:t>for various</w:t>
      </w:r>
      <w:r w:rsidR="00897831">
        <w:t xml:space="preserve"> values of</w:t>
      </w:r>
      <w:r>
        <w:t xml:space="preserve"> </w:t>
      </w:r>
      <m:oMath>
        <m:r>
          <w:rPr>
            <w:rFonts w:ascii="Cambria Math" w:hAnsi="Cambria Math"/>
          </w:rPr>
          <m:t>d</m:t>
        </m:r>
      </m:oMath>
      <w:r>
        <w:t xml:space="preserve">. </w:t>
      </w:r>
      <w:r w:rsidR="00BF4741">
        <w:t>Let us</w:t>
      </w:r>
      <w:r>
        <w:t xml:space="preserve"> suppose that we consider </w:t>
      </w:r>
      <m:oMath>
        <m:r>
          <w:rPr>
            <w:rFonts w:ascii="Cambria Math" w:hAnsi="Cambria Math"/>
          </w:rPr>
          <m:t>m=1000</m:t>
        </m:r>
      </m:oMath>
      <w:r w:rsidR="004F6EDB">
        <w:t xml:space="preserve"> and summarize the results in Table 25.3.</w:t>
      </w:r>
    </w:p>
    <w:p w14:paraId="507426C8" w14:textId="77777777" w:rsidR="00727871" w:rsidRDefault="00727871" w:rsidP="00DC269F">
      <w:pPr>
        <w:pStyle w:val="BodyTextFirst"/>
      </w:pPr>
    </w:p>
    <w:tbl>
      <w:tblPr>
        <w:tblStyle w:val="Grigliatabella"/>
        <w:tblW w:w="0" w:type="auto"/>
        <w:tblInd w:w="1990" w:type="dxa"/>
        <w:tblLook w:val="04A0" w:firstRow="1" w:lastRow="0" w:firstColumn="1" w:lastColumn="0" w:noHBand="0" w:noVBand="1"/>
      </w:tblPr>
      <w:tblGrid>
        <w:gridCol w:w="2156"/>
        <w:gridCol w:w="1529"/>
      </w:tblGrid>
      <w:tr w:rsidR="00727871" w14:paraId="7130A539" w14:textId="77777777" w:rsidTr="00727871">
        <w:tc>
          <w:tcPr>
            <w:tcW w:w="2156" w:type="dxa"/>
          </w:tcPr>
          <w:p w14:paraId="6B7547E6" w14:textId="4666DBF8" w:rsidR="00727871" w:rsidRDefault="00727871" w:rsidP="00727871">
            <w:pPr>
              <w:pStyle w:val="TableHead"/>
              <w:jc w:val="center"/>
            </w:pPr>
            <w:r>
              <w:t>d</w:t>
            </w:r>
          </w:p>
        </w:tc>
        <w:tc>
          <w:tcPr>
            <w:tcW w:w="1529" w:type="dxa"/>
          </w:tcPr>
          <w:p w14:paraId="0D542C35" w14:textId="73119F25" w:rsidR="00727871" w:rsidRDefault="00727871" w:rsidP="00727871">
            <w:pPr>
              <w:pStyle w:val="TableHead"/>
              <w:jc w:val="center"/>
            </w:pPr>
            <w:r>
              <w:t>l</w:t>
            </w:r>
          </w:p>
        </w:tc>
      </w:tr>
      <w:tr w:rsidR="00727871" w14:paraId="0DBC033D" w14:textId="77777777" w:rsidTr="00727871">
        <w:tc>
          <w:tcPr>
            <w:tcW w:w="2156" w:type="dxa"/>
          </w:tcPr>
          <w:p w14:paraId="723F6FD8" w14:textId="2D145CD0" w:rsidR="00727871" w:rsidRDefault="00727871" w:rsidP="00727871">
            <w:pPr>
              <w:pStyle w:val="BodyTextFirst"/>
              <w:jc w:val="center"/>
            </w:pPr>
            <w:r>
              <w:t>2</w:t>
            </w:r>
          </w:p>
        </w:tc>
        <w:tc>
          <w:tcPr>
            <w:tcW w:w="1529" w:type="dxa"/>
          </w:tcPr>
          <w:p w14:paraId="06B2A04B" w14:textId="32DD15AA" w:rsidR="00727871" w:rsidRDefault="00727871" w:rsidP="00727871">
            <w:pPr>
              <w:pStyle w:val="BodyTextFirst"/>
              <w:jc w:val="center"/>
            </w:pPr>
            <w:r>
              <w:t>0.003</w:t>
            </w:r>
          </w:p>
        </w:tc>
      </w:tr>
      <w:tr w:rsidR="00727871" w14:paraId="2ABCB2B8" w14:textId="77777777" w:rsidTr="00727871">
        <w:tc>
          <w:tcPr>
            <w:tcW w:w="2156" w:type="dxa"/>
          </w:tcPr>
          <w:p w14:paraId="00D4F229" w14:textId="54E43375" w:rsidR="00727871" w:rsidRDefault="00727871" w:rsidP="00727871">
            <w:pPr>
              <w:pStyle w:val="BodyTextFirst"/>
              <w:jc w:val="center"/>
            </w:pPr>
            <w:r>
              <w:t>10</w:t>
            </w:r>
          </w:p>
        </w:tc>
        <w:tc>
          <w:tcPr>
            <w:tcW w:w="1529" w:type="dxa"/>
          </w:tcPr>
          <w:p w14:paraId="045ACED0" w14:textId="5EC10810" w:rsidR="00727871" w:rsidRDefault="00727871" w:rsidP="00727871">
            <w:pPr>
              <w:pStyle w:val="BodyTextFirst"/>
              <w:jc w:val="center"/>
            </w:pPr>
            <w:r>
              <w:t>0.50</w:t>
            </w:r>
          </w:p>
        </w:tc>
      </w:tr>
      <w:tr w:rsidR="00727871" w14:paraId="13760869" w14:textId="77777777" w:rsidTr="00727871">
        <w:tc>
          <w:tcPr>
            <w:tcW w:w="2156" w:type="dxa"/>
          </w:tcPr>
          <w:p w14:paraId="531FBD70" w14:textId="64A16650" w:rsidR="00727871" w:rsidRDefault="00727871" w:rsidP="00727871">
            <w:pPr>
              <w:pStyle w:val="BodyTextFirst"/>
              <w:jc w:val="center"/>
            </w:pPr>
            <w:r>
              <w:t>100</w:t>
            </w:r>
          </w:p>
        </w:tc>
        <w:tc>
          <w:tcPr>
            <w:tcW w:w="1529" w:type="dxa"/>
          </w:tcPr>
          <w:p w14:paraId="03B35FFC" w14:textId="5340F004" w:rsidR="00727871" w:rsidRDefault="00727871" w:rsidP="00727871">
            <w:pPr>
              <w:pStyle w:val="BodyTextFirst"/>
              <w:jc w:val="center"/>
            </w:pPr>
            <w:r>
              <w:t>0.93</w:t>
            </w:r>
          </w:p>
        </w:tc>
      </w:tr>
      <w:tr w:rsidR="00727871" w14:paraId="2459CBE2" w14:textId="77777777" w:rsidTr="00727871">
        <w:tc>
          <w:tcPr>
            <w:tcW w:w="2156" w:type="dxa"/>
          </w:tcPr>
          <w:p w14:paraId="3727EFD1" w14:textId="0B71DB07" w:rsidR="00727871" w:rsidRDefault="00727871" w:rsidP="00727871">
            <w:pPr>
              <w:pStyle w:val="BodyTextFirst"/>
              <w:jc w:val="center"/>
            </w:pPr>
            <w:r>
              <w:t>1000</w:t>
            </w:r>
          </w:p>
        </w:tc>
        <w:tc>
          <w:tcPr>
            <w:tcW w:w="1529" w:type="dxa"/>
          </w:tcPr>
          <w:p w14:paraId="12280523" w14:textId="5884C988" w:rsidR="00727871" w:rsidRDefault="00727871" w:rsidP="00727871">
            <w:pPr>
              <w:pStyle w:val="BodyTextFirst"/>
              <w:jc w:val="center"/>
            </w:pPr>
            <w:r>
              <w:t>0.99</w:t>
            </w:r>
          </w:p>
        </w:tc>
      </w:tr>
    </w:tbl>
    <w:p w14:paraId="24192416" w14:textId="6694DAAC" w:rsidR="008D1266" w:rsidRDefault="008D1266" w:rsidP="00DC269F">
      <w:pPr>
        <w:pStyle w:val="BodyTextFirst"/>
      </w:pPr>
    </w:p>
    <w:p w14:paraId="7795DDA2" w14:textId="37358B8F" w:rsidR="0068357E" w:rsidRDefault="0068357E" w:rsidP="0068357E">
      <w:pPr>
        <w:pStyle w:val="TableCaption"/>
      </w:pPr>
      <w:r>
        <w:t>Table 25.</w:t>
      </w:r>
      <w:r w:rsidR="004F6EDB">
        <w:t>3</w:t>
      </w:r>
      <w:r>
        <w:t xml:space="preserve">: Length </w:t>
      </w:r>
      <m:oMath>
        <m:r>
          <w:rPr>
            <w:rFonts w:ascii="Cambria Math" w:hAnsi="Cambria Math"/>
          </w:rPr>
          <m:t>l</m:t>
        </m:r>
      </m:oMath>
      <w:r>
        <w:t xml:space="preserve"> of the smallest hyper-cube to contain at least </w:t>
      </w:r>
      <m:oMath>
        <m:r>
          <w:rPr>
            <w:rFonts w:ascii="Cambria Math" w:hAnsi="Cambria Math"/>
          </w:rPr>
          <m:t>1</m:t>
        </m:r>
      </m:oMath>
      <w:r>
        <w:t xml:space="preserve"> point from a population of randomly distributed </w:t>
      </w:r>
      <m:oMath>
        <m:r>
          <w:rPr>
            <w:rFonts w:ascii="Cambria Math" w:hAnsi="Cambria Math"/>
          </w:rPr>
          <m:t>m</m:t>
        </m:r>
      </m:oMath>
      <w:r>
        <w:t xml:space="preserve"> points.</w:t>
      </w:r>
    </w:p>
    <w:p w14:paraId="1C49DC12" w14:textId="77777777" w:rsidR="0068357E" w:rsidRDefault="0068357E" w:rsidP="00DC269F">
      <w:pPr>
        <w:pStyle w:val="BodyTextFirst"/>
      </w:pPr>
    </w:p>
    <w:p w14:paraId="171B644F" w14:textId="6C383D4E" w:rsidR="00727871" w:rsidRDefault="00BF4741" w:rsidP="00DC269F">
      <w:pPr>
        <w:pStyle w:val="BodyTextFirst"/>
      </w:pPr>
      <w:r>
        <w:t>Furthermore,</w:t>
      </w:r>
      <w:r w:rsidR="00727871">
        <w:t xml:space="preserve"> as you can see the data becomes so sparse in high dimensions that you need to consider the entire hyper cube to capture one single observation. When the data becomes so sparse the number of observations you will need to train an algorithm properly becomes much bigger than the size of existing datasets. </w:t>
      </w:r>
    </w:p>
    <w:p w14:paraId="77E4A098" w14:textId="185FAF06" w:rsidR="005F2F88" w:rsidRDefault="005F2F88" w:rsidP="00DC269F">
      <w:pPr>
        <w:pStyle w:val="BodyTextFirst"/>
      </w:pPr>
      <w:r>
        <w:t xml:space="preserve">We could look at this </w:t>
      </w:r>
      <w:r w:rsidR="00A81FAA">
        <w:t>differently</w:t>
      </w:r>
      <w:r>
        <w:t xml:space="preserve">. </w:t>
      </w:r>
      <w:r w:rsidR="00BF4741">
        <w:t>Let us</w:t>
      </w:r>
      <w:r w:rsidRPr="005F2F88">
        <w:t xml:space="preserve"> consider now a small hypercube of </w:t>
      </w:r>
      <w:r>
        <w:t xml:space="preserve">side </w:t>
      </w:r>
      <m:oMath>
        <m:r>
          <w:rPr>
            <w:rFonts w:ascii="Cambria Math" w:hAnsi="Cambria Math"/>
          </w:rPr>
          <m:t>l=1/10</m:t>
        </m:r>
      </m:oMath>
      <w:r>
        <w:t>. How many observations we will find on average in this small portion of the hypercube? This is easy to calculate and is given by</w:t>
      </w:r>
    </w:p>
    <w:p w14:paraId="0023506A" w14:textId="65D0981F" w:rsidR="005F2F88" w:rsidRDefault="005F2F88" w:rsidP="00DC269F">
      <w:pPr>
        <w:pStyle w:val="BodyTextFirst"/>
      </w:pPr>
    </w:p>
    <w:p w14:paraId="0E68BE26" w14:textId="2369DABD" w:rsidR="005F2F88" w:rsidRPr="005F2F88" w:rsidRDefault="00D8608A" w:rsidP="00DC269F">
      <w:pPr>
        <w:pStyle w:val="BodyTextFirst"/>
      </w:pPr>
      <m:oMathPara>
        <m:oMath>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10</m:t>
                  </m:r>
                </m:e>
                <m:sup>
                  <m:r>
                    <w:rPr>
                      <w:rFonts w:ascii="Cambria Math" w:hAnsi="Cambria Math"/>
                    </w:rPr>
                    <m:t>d</m:t>
                  </m:r>
                </m:sup>
              </m:sSup>
            </m:den>
          </m:f>
        </m:oMath>
      </m:oMathPara>
    </w:p>
    <w:p w14:paraId="2EF949E5" w14:textId="2C94A9BD" w:rsidR="005F2F88" w:rsidRDefault="005F2F88" w:rsidP="00DC269F">
      <w:pPr>
        <w:pStyle w:val="BodyTextFirst"/>
      </w:pPr>
    </w:p>
    <w:p w14:paraId="5E407F71" w14:textId="73F2EF7C" w:rsidR="005F2F88" w:rsidRDefault="005F2F88" w:rsidP="00DC269F">
      <w:pPr>
        <w:pStyle w:val="BodyTextFirst"/>
      </w:pPr>
      <w:r>
        <w:t xml:space="preserve">You can see that this number is very small for high values of </w:t>
      </w:r>
      <m:oMath>
        <m:r>
          <w:rPr>
            <w:rFonts w:ascii="Cambria Math" w:hAnsi="Cambria Math"/>
          </w:rPr>
          <m:t>d</m:t>
        </m:r>
      </m:oMath>
      <w:r>
        <w:t xml:space="preserve">. For example, if we consider </w:t>
      </w:r>
      <m:oMath>
        <m:r>
          <w:rPr>
            <w:rFonts w:ascii="Cambria Math" w:hAnsi="Cambria Math"/>
          </w:rPr>
          <m:t>d=100</m:t>
        </m:r>
      </m:oMath>
      <w:r>
        <w:t xml:space="preserve"> is easy to see that we would need more observations than atoms in the universe</w:t>
      </w:r>
      <w:r>
        <w:rPr>
          <w:rStyle w:val="Rimandonotaapidipagina"/>
        </w:rPr>
        <w:footnoteReference w:id="17"/>
      </w:r>
      <w:r>
        <w:t xml:space="preserve"> to find at least one observation in that small portion of the hypercube.</w:t>
      </w:r>
    </w:p>
    <w:p w14:paraId="40289AB9" w14:textId="77777777" w:rsidR="005F2F88" w:rsidRPr="005F2F88" w:rsidRDefault="005F2F88" w:rsidP="00DC269F">
      <w:pPr>
        <w:pStyle w:val="BodyTextFirst"/>
      </w:pPr>
    </w:p>
    <w:p w14:paraId="429B7B7F" w14:textId="5A03BE4A" w:rsidR="009A0862" w:rsidRPr="009A0862" w:rsidRDefault="00725938" w:rsidP="00725938">
      <w:pPr>
        <w:pStyle w:val="NoteTipCaution"/>
      </w:pPr>
      <w:r>
        <w:rPr>
          <w:b/>
          <w:bCs/>
        </w:rPr>
        <w:t xml:space="preserve">Note </w:t>
      </w:r>
      <w:r>
        <w:t>D</w:t>
      </w:r>
      <w:r w:rsidR="00727871">
        <w:t xml:space="preserve">oing dimensionality reduction </w:t>
      </w:r>
      <w:r>
        <w:t>is</w:t>
      </w:r>
      <w:r w:rsidR="00727871">
        <w:t xml:space="preserve"> </w:t>
      </w:r>
      <w:r w:rsidR="00A81FAA">
        <w:t xml:space="preserve">a </w:t>
      </w:r>
      <w:r w:rsidR="007A7B4E">
        <w:t>very viable method</w:t>
      </w:r>
      <w:r w:rsidR="00727871">
        <w:t xml:space="preserve"> </w:t>
      </w:r>
      <w:r w:rsidR="00A81FAA">
        <w:t>for reducing</w:t>
      </w:r>
      <w:r>
        <w:t xml:space="preserve"> </w:t>
      </w:r>
      <w:r w:rsidR="007A7B4E">
        <w:t xml:space="preserve">dramatically </w:t>
      </w:r>
      <w:r>
        <w:t xml:space="preserve">running time </w:t>
      </w:r>
      <w:r w:rsidR="007A7B4E">
        <w:t>while incurring in a</w:t>
      </w:r>
      <w:r w:rsidR="00A81FAA">
        <w:t>n only</w:t>
      </w:r>
      <w:r w:rsidR="007A7B4E">
        <w:t xml:space="preserve"> small drop in accuracy. I</w:t>
      </w:r>
      <w:r>
        <w:t xml:space="preserve">n high dimensionality datasets </w:t>
      </w:r>
      <w:r w:rsidR="007A7B4E">
        <w:t>this becomes fundamental due</w:t>
      </w:r>
      <w:r>
        <w:t xml:space="preserve"> to the </w:t>
      </w:r>
      <w:commentRangeStart w:id="37"/>
      <w:r>
        <w:t>curse of dimensionality</w:t>
      </w:r>
      <w:commentRangeEnd w:id="37"/>
      <w:r w:rsidR="00562A54">
        <w:rPr>
          <w:rStyle w:val="Rimandocommento"/>
          <w:rFonts w:ascii="Times" w:hAnsi="Times"/>
        </w:rPr>
        <w:commentReference w:id="37"/>
      </w:r>
      <w:r>
        <w:t>.</w:t>
      </w:r>
    </w:p>
    <w:p w14:paraId="4DBDD996" w14:textId="30931293" w:rsidR="007A2C01" w:rsidRPr="007A2C01" w:rsidRDefault="007A2C01" w:rsidP="007A2C01">
      <w:pPr>
        <w:pStyle w:val="Titolo2"/>
      </w:pPr>
      <w:r w:rsidRPr="007A2C01">
        <w:t>Anomaly Detection</w:t>
      </w:r>
    </w:p>
    <w:p w14:paraId="153C68EC" w14:textId="17F2D190" w:rsidR="007A2C01" w:rsidRDefault="00B37BA4" w:rsidP="009A0862">
      <w:pPr>
        <w:pStyle w:val="BodyTextFirst"/>
      </w:pPr>
      <w:r>
        <w:t xml:space="preserve">Autoencoders are often used to perform anomaly detection on the most different datasets. </w:t>
      </w:r>
      <w:r w:rsidR="00B2248E">
        <w:t>The best way to understand how anomaly detection works with autoencoder</w:t>
      </w:r>
      <w:r w:rsidR="004273F1">
        <w:t>s</w:t>
      </w:r>
      <w:r w:rsidR="00B2248E">
        <w:t xml:space="preserve"> is to </w:t>
      </w:r>
      <w:r w:rsidR="004273F1">
        <w:t xml:space="preserve">look at it with </w:t>
      </w:r>
      <w:r w:rsidR="002E2362">
        <w:t xml:space="preserve">a </w:t>
      </w:r>
      <w:r w:rsidR="004273F1">
        <w:t xml:space="preserve">practical </w:t>
      </w:r>
      <w:r w:rsidR="002E2362">
        <w:t>example</w:t>
      </w:r>
      <w:r w:rsidR="00B2248E">
        <w:t xml:space="preserve">. </w:t>
      </w:r>
      <w:r w:rsidR="00BF4741">
        <w:t>Let us</w:t>
      </w:r>
      <w:r w:rsidR="00B2248E">
        <w:t xml:space="preserve"> consider an autoencoder with only three layers with 784 neurons in the first, 64 in the latent feature generation layer, and again 784 neurons in the output layers. We </w:t>
      </w:r>
      <w:r w:rsidR="00355766">
        <w:t>will</w:t>
      </w:r>
      <w:r w:rsidR="00B2248E">
        <w:t xml:space="preserve"> train it with the MNIST dataset and in particular with the 60000 training portion of it as we have done in the previous sections of the chapter. Now </w:t>
      </w:r>
      <w:r w:rsidR="00BF4741">
        <w:t>let us</w:t>
      </w:r>
      <w:r w:rsidR="00B2248E">
        <w:t xml:space="preserve"> consider the Fashion MNIST dataset. </w:t>
      </w:r>
      <w:r w:rsidR="00BF4741">
        <w:t>Let us</w:t>
      </w:r>
      <w:r w:rsidR="00B2248E">
        <w:t xml:space="preserve"> choose an image of a shoe (see Figure 25.</w:t>
      </w:r>
      <w:r w:rsidR="004F6EDB">
        <w:t>9</w:t>
      </w:r>
      <w:r w:rsidR="00B2248E">
        <w:t>)</w:t>
      </w:r>
      <w:r w:rsidR="00355766">
        <w:t xml:space="preserve"> from this dataset</w:t>
      </w:r>
    </w:p>
    <w:p w14:paraId="78F01EFE" w14:textId="15D9A28E" w:rsidR="00B2248E" w:rsidRDefault="00B2248E" w:rsidP="009A0862">
      <w:pPr>
        <w:pStyle w:val="BodyTextFirst"/>
      </w:pPr>
    </w:p>
    <w:p w14:paraId="593DE4A5" w14:textId="35481372" w:rsidR="00B2248E" w:rsidRDefault="00B2248E" w:rsidP="00355766">
      <w:pPr>
        <w:pStyle w:val="Figure"/>
      </w:pPr>
      <w:r>
        <w:rPr>
          <w:noProof/>
          <w:lang w:val="en-GB" w:eastAsia="zh-CN"/>
        </w:rPr>
        <w:lastRenderedPageBreak/>
        <w:drawing>
          <wp:inline distT="0" distB="0" distL="0" distR="0" wp14:anchorId="1808516F" wp14:editId="0067479A">
            <wp:extent cx="2370406" cy="2360189"/>
            <wp:effectExtent l="0" t="0" r="5080" b="2540"/>
            <wp:docPr id="7" name="Picture 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rawing&#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387655" cy="2377364"/>
                    </a:xfrm>
                    <a:prstGeom prst="rect">
                      <a:avLst/>
                    </a:prstGeom>
                  </pic:spPr>
                </pic:pic>
              </a:graphicData>
            </a:graphic>
          </wp:inline>
        </w:drawing>
      </w:r>
    </w:p>
    <w:p w14:paraId="291EC71F" w14:textId="59DFB4FB" w:rsidR="00355766" w:rsidRDefault="00355766" w:rsidP="00355766">
      <w:pPr>
        <w:pStyle w:val="FigureCaption"/>
      </w:pPr>
      <w:r>
        <w:t>Figure 25.</w:t>
      </w:r>
      <w:r w:rsidR="004F6EDB">
        <w:t>9</w:t>
      </w:r>
      <w:r>
        <w:t>: one random image from the Zaland</w:t>
      </w:r>
      <w:r w:rsidR="00ED3FD6">
        <w:t>o</w:t>
      </w:r>
      <w:r>
        <w:t xml:space="preserve"> MNIST dataset.</w:t>
      </w:r>
    </w:p>
    <w:p w14:paraId="032AB447" w14:textId="0DBBA068" w:rsidR="00355766" w:rsidRDefault="00355766" w:rsidP="00355766">
      <w:pPr>
        <w:pStyle w:val="BodyTextFirst"/>
      </w:pPr>
      <w:r>
        <w:t xml:space="preserve">and add it to the testing portion of the MNIST dataset. The original testing portion of MNIST has 10000 images. With the shoe we will have a 10001 images dataset. </w:t>
      </w:r>
      <w:r w:rsidR="0092062E">
        <w:t>How c</w:t>
      </w:r>
      <w:r>
        <w:t xml:space="preserve">an we use an autoencoder to find the shoe automatically in those 10001 images? </w:t>
      </w:r>
      <w:r w:rsidR="0092062E">
        <w:t>Note that t</w:t>
      </w:r>
      <w:r>
        <w:t xml:space="preserve">he shoe is an </w:t>
      </w:r>
      <w:r w:rsidR="00E31094">
        <w:t>"</w:t>
      </w:r>
      <w:r w:rsidR="00BA29CF">
        <w:t>outlier</w:t>
      </w:r>
      <w:r w:rsidR="00E31094">
        <w:t>"</w:t>
      </w:r>
      <w:r w:rsidR="00BA29CF">
        <w:t xml:space="preserve">, an </w:t>
      </w:r>
      <w:r w:rsidR="00E31094">
        <w:t>"</w:t>
      </w:r>
      <w:r w:rsidR="00BA29CF">
        <w:t>anomaly</w:t>
      </w:r>
      <w:r w:rsidR="00E31094">
        <w:t>"</w:t>
      </w:r>
      <w:r>
        <w:t xml:space="preserve"> since </w:t>
      </w:r>
      <w:r w:rsidR="00103648">
        <w:t xml:space="preserve">it </w:t>
      </w:r>
      <w:r>
        <w:t xml:space="preserve">is </w:t>
      </w:r>
      <w:r w:rsidR="002A4E26">
        <w:t>an entirely</w:t>
      </w:r>
      <w:r>
        <w:t xml:space="preserve"> different </w:t>
      </w:r>
      <w:r w:rsidR="00103648">
        <w:t>image class</w:t>
      </w:r>
      <w:r>
        <w:t xml:space="preserve"> than hand-written digits.</w:t>
      </w:r>
      <w:r w:rsidR="0092062E">
        <w:t xml:space="preserve"> To do that we will take the autoencoder we trained with the 60000 MNIST images and with it we will calculate the reconstruction error for the 10001 test images.</w:t>
      </w:r>
    </w:p>
    <w:p w14:paraId="643B0E69" w14:textId="48A4AF6E" w:rsidR="00B01AF1" w:rsidRDefault="00B01AF1" w:rsidP="00355766">
      <w:pPr>
        <w:pStyle w:val="BodyTextFirst"/>
      </w:pPr>
    </w:p>
    <w:p w14:paraId="61C24392" w14:textId="595E52E8" w:rsidR="007A11DF" w:rsidRDefault="00B01AF1" w:rsidP="004F6EDB">
      <w:pPr>
        <w:pStyle w:val="BodyTextCont"/>
      </w:pPr>
      <w:r>
        <w:t>The main idea is that since the autoencoder has only seen hand-written digits images, it will not be able to reconstruct the shoe image</w:t>
      </w:r>
      <w:r w:rsidR="00103648">
        <w:t xml:space="preserve">. </w:t>
      </w:r>
      <w:proofErr w:type="gramStart"/>
      <w:r w:rsidR="00103648">
        <w:t>Therefore</w:t>
      </w:r>
      <w:proofErr w:type="gramEnd"/>
      <w:r>
        <w:t xml:space="preserve"> we expect this image to have the biggest reconstruction error. We can check if that is the case by taking the top </w:t>
      </w:r>
      <w:r w:rsidR="004F6EDB">
        <w:t>2</w:t>
      </w:r>
      <w:r>
        <w:t xml:space="preserve"> reconstruction errors.</w:t>
      </w:r>
      <w:r w:rsidR="007A11DF">
        <w:t xml:space="preserve"> </w:t>
      </w:r>
      <w:r w:rsidR="000F58CE">
        <w:t xml:space="preserve">For this </w:t>
      </w:r>
      <w:r w:rsidR="00013EFB">
        <w:t>example,</w:t>
      </w:r>
      <w:r w:rsidR="000F58CE">
        <w:t xml:space="preserve"> w</w:t>
      </w:r>
      <w:r w:rsidR="007A11DF">
        <w:t xml:space="preserve">e </w:t>
      </w:r>
      <w:r w:rsidR="000F58CE">
        <w:t>have</w:t>
      </w:r>
      <w:r w:rsidR="007A11DF">
        <w:t xml:space="preserve"> </w:t>
      </w:r>
      <w:r w:rsidR="004F6EDB">
        <w:t>use</w:t>
      </w:r>
      <w:r w:rsidR="000F58CE">
        <w:t>d</w:t>
      </w:r>
      <w:r w:rsidR="004F6EDB">
        <w:t xml:space="preserve"> </w:t>
      </w:r>
      <w:r w:rsidR="007A11DF">
        <w:t>the MSE for the reconstruction error</w:t>
      </w:r>
      <w:r w:rsidR="002012BB">
        <w:t>.</w:t>
      </w:r>
      <w:r w:rsidR="009B523A">
        <w:t xml:space="preserve"> You can check the </w:t>
      </w:r>
      <w:r w:rsidR="00AC590C">
        <w:t>code of this example</w:t>
      </w:r>
      <w:r w:rsidR="009B523A">
        <w:t xml:space="preserve"> at </w:t>
      </w:r>
      <w:hyperlink r:id="rId22" w:history="1">
        <w:r w:rsidR="009B523A" w:rsidRPr="00633FED">
          <w:rPr>
            <w:rStyle w:val="Collegamentoipertestuale"/>
          </w:rPr>
          <w:t>https://adl.toelt.ai</w:t>
        </w:r>
      </w:hyperlink>
      <w:r w:rsidR="00AC590C">
        <w:t>.</w:t>
      </w:r>
      <w:r w:rsidR="009B523A">
        <w:t xml:space="preserve"> </w:t>
      </w:r>
      <w:r w:rsidR="00AC590C">
        <w:t>Th</w:t>
      </w:r>
      <w:r w:rsidR="009B523A">
        <w:t xml:space="preserve">e shoe has the highest reconstruction error: </w:t>
      </w:r>
      <w:r w:rsidR="009B523A" w:rsidRPr="009B523A">
        <w:t>0.062</w:t>
      </w:r>
      <w:r w:rsidR="009B523A">
        <w:t xml:space="preserve">. </w:t>
      </w:r>
      <w:r w:rsidR="00103648">
        <w:t>The</w:t>
      </w:r>
      <w:r w:rsidR="009B523A">
        <w:t xml:space="preserve"> autoencoder is not able to reconstruct the image as it can be seen from Figure 25.</w:t>
      </w:r>
      <w:r w:rsidR="004F6EDB">
        <w:t>10</w:t>
      </w:r>
      <w:r w:rsidR="00AC590C">
        <w:t>.</w:t>
      </w:r>
    </w:p>
    <w:p w14:paraId="1B508E8D" w14:textId="35DF43E5" w:rsidR="00C617E5" w:rsidRDefault="00C617E5" w:rsidP="00C617E5">
      <w:pPr>
        <w:pStyle w:val="Figure"/>
      </w:pPr>
      <w:r>
        <w:rPr>
          <w:noProof/>
          <w:lang w:val="en-GB" w:eastAsia="zh-CN"/>
        </w:rPr>
        <w:lastRenderedPageBreak/>
        <w:drawing>
          <wp:inline distT="0" distB="0" distL="0" distR="0" wp14:anchorId="20474C2F" wp14:editId="16EDA4FD">
            <wp:extent cx="5257800" cy="2528570"/>
            <wp:effectExtent l="0" t="0" r="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57800" cy="2528570"/>
                    </a:xfrm>
                    <a:prstGeom prst="rect">
                      <a:avLst/>
                    </a:prstGeom>
                  </pic:spPr>
                </pic:pic>
              </a:graphicData>
            </a:graphic>
          </wp:inline>
        </w:drawing>
      </w:r>
    </w:p>
    <w:p w14:paraId="513C74B1" w14:textId="555EB23E" w:rsidR="00C617E5" w:rsidRDefault="00C617E5" w:rsidP="00C617E5">
      <w:pPr>
        <w:pStyle w:val="FigureCaption"/>
      </w:pPr>
      <w:r w:rsidRPr="00C617E5">
        <w:t>Figure 25.</w:t>
      </w:r>
      <w:r w:rsidR="004F6EDB">
        <w:t>10</w:t>
      </w:r>
      <w:r w:rsidRPr="00C617E5">
        <w:t xml:space="preserve">: the shoe and the </w:t>
      </w:r>
      <w:r w:rsidR="00E31094">
        <w:t>autoencoder's</w:t>
      </w:r>
      <w:r w:rsidR="00103648">
        <w:t xml:space="preserve"> reconstruction</w:t>
      </w:r>
      <w:r w:rsidRPr="00C617E5">
        <w:t xml:space="preserve"> trained on the 60000 </w:t>
      </w:r>
      <w:r>
        <w:t>hand-written images of the MNIST dataset.</w:t>
      </w:r>
      <w:r w:rsidR="00E64A2A">
        <w:t xml:space="preserve"> This image has the biggest RE in the entire 10001 test dataset we built with a value of 0.062.</w:t>
      </w:r>
    </w:p>
    <w:p w14:paraId="5300D587" w14:textId="34F2A7CC" w:rsidR="00E64A2A" w:rsidRDefault="00E64A2A" w:rsidP="00C617E5">
      <w:pPr>
        <w:pStyle w:val="BodyTextFirst"/>
      </w:pPr>
      <w:r>
        <w:t xml:space="preserve">The second biggest RE is </w:t>
      </w:r>
      <w:r w:rsidR="004F6EDB">
        <w:t xml:space="preserve">slightly less than </w:t>
      </w:r>
      <w:r>
        <w:t>one third of that of the shoe: 0.022, indicating that the autoencoder is doing quite a good job in understand</w:t>
      </w:r>
      <w:r w:rsidR="004F6EDB">
        <w:t>ing</w:t>
      </w:r>
      <w:r>
        <w:t xml:space="preserve"> how to reconstruct hand-written digits. You can see the image with the second biggest RE in Figure 25.1</w:t>
      </w:r>
      <w:r w:rsidR="004F6EDB">
        <w:t>1</w:t>
      </w:r>
      <w:r>
        <w:t xml:space="preserve">. </w:t>
      </w:r>
      <w:r w:rsidR="00103648">
        <w:t>This</w:t>
      </w:r>
      <w:r>
        <w:t xml:space="preserve"> image could </w:t>
      </w:r>
      <w:r w:rsidR="00103648">
        <w:t xml:space="preserve">also </w:t>
      </w:r>
      <w:r>
        <w:t xml:space="preserve">be classified as an outlier, as is not completely clear if </w:t>
      </w:r>
      <w:r w:rsidR="00103648">
        <w:t xml:space="preserve">it </w:t>
      </w:r>
      <w:r>
        <w:t xml:space="preserve">is a 4 or an incomplete </w:t>
      </w:r>
      <w:r w:rsidR="004F6EDB">
        <w:t>9</w:t>
      </w:r>
      <w:r>
        <w:t>.</w:t>
      </w:r>
    </w:p>
    <w:p w14:paraId="157A551A" w14:textId="4BABD4E7" w:rsidR="00E64A2A" w:rsidRDefault="00E64A2A" w:rsidP="00E64A2A">
      <w:pPr>
        <w:pStyle w:val="FigureCaption"/>
      </w:pPr>
      <w:r>
        <w:rPr>
          <w:lang w:val="en-GB" w:eastAsia="zh-CN"/>
        </w:rPr>
        <w:drawing>
          <wp:inline distT="0" distB="0" distL="0" distR="0" wp14:anchorId="6AA367C5" wp14:editId="4B0F91E3">
            <wp:extent cx="5257800" cy="2553970"/>
            <wp:effectExtent l="0" t="0" r="0" b="0"/>
            <wp:docPr id="9" name="Picture 9"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rawing&#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57800" cy="2553970"/>
                    </a:xfrm>
                    <a:prstGeom prst="rect">
                      <a:avLst/>
                    </a:prstGeom>
                  </pic:spPr>
                </pic:pic>
              </a:graphicData>
            </a:graphic>
          </wp:inline>
        </w:drawing>
      </w:r>
      <w:r>
        <w:t>Figure 25.1</w:t>
      </w:r>
      <w:r w:rsidR="004F6EDB">
        <w:t>1</w:t>
      </w:r>
      <w:r>
        <w:t>: the image with the second biggest RE in the 10001 test dataset: 0.022.</w:t>
      </w:r>
    </w:p>
    <w:p w14:paraId="18695B0C" w14:textId="60904767" w:rsidR="0060474B" w:rsidRDefault="0060474B" w:rsidP="0060474B">
      <w:pPr>
        <w:pStyle w:val="BodyTextFirst"/>
      </w:pPr>
      <w:r>
        <w:t xml:space="preserve">The readers with most experience </w:t>
      </w:r>
      <w:r w:rsidR="00013EFB">
        <w:t xml:space="preserve">may </w:t>
      </w:r>
      <w:r>
        <w:t>have not</w:t>
      </w:r>
      <w:r w:rsidR="00013EFB">
        <w:t>ic</w:t>
      </w:r>
      <w:r>
        <w:t xml:space="preserve">ed that we trained our autoencoders on a dataset without any outliers and applied it to a second dataset with outliers. This is not always possible as very often the outliers are not known and are lost in a big dataset. In </w:t>
      </w:r>
      <w:r w:rsidR="00643D71">
        <w:t>general,</w:t>
      </w:r>
      <w:r>
        <w:t xml:space="preserve"> one wants to find outliers in a single big dataset without any information on how many there are or </w:t>
      </w:r>
      <w:r>
        <w:lastRenderedPageBreak/>
        <w:t xml:space="preserve">how they look like. Generally </w:t>
      </w:r>
      <w:r w:rsidR="00122668">
        <w:t>speaking,</w:t>
      </w:r>
      <w:r>
        <w:t xml:space="preserve"> anomaly detection can be done following the </w:t>
      </w:r>
      <w:r w:rsidR="00122668">
        <w:t xml:space="preserve">main </w:t>
      </w:r>
      <w:r>
        <w:t>steps below.</w:t>
      </w:r>
    </w:p>
    <w:p w14:paraId="01C36AA3" w14:textId="77777777" w:rsidR="00643D71" w:rsidRDefault="00643D71" w:rsidP="0060474B">
      <w:pPr>
        <w:pStyle w:val="BodyTextFirst"/>
      </w:pPr>
    </w:p>
    <w:p w14:paraId="22837034" w14:textId="5C1C160C" w:rsidR="00122668" w:rsidRDefault="00122668" w:rsidP="00122668">
      <w:pPr>
        <w:pStyle w:val="Numeroelenco"/>
      </w:pPr>
      <w:r>
        <w:t>One train an autoencoder on the entire dataset</w:t>
      </w:r>
      <w:r w:rsidR="00683C7E">
        <w:t xml:space="preserve"> (or if </w:t>
      </w:r>
      <w:r w:rsidR="007B6E88">
        <w:t>possible,</w:t>
      </w:r>
      <w:r w:rsidR="00683C7E">
        <w:t xml:space="preserve"> on a portion of the dataset known </w:t>
      </w:r>
      <w:r w:rsidR="00683C7E">
        <w:rPr>
          <w:b/>
          <w:bCs/>
        </w:rPr>
        <w:t>not</w:t>
      </w:r>
      <w:r w:rsidR="00683C7E">
        <w:t xml:space="preserve"> to have any outlier)</w:t>
      </w:r>
      <w:r w:rsidR="002A0593">
        <w:t>.</w:t>
      </w:r>
    </w:p>
    <w:p w14:paraId="7494D2F4" w14:textId="71957947" w:rsidR="00122668" w:rsidRDefault="00122668" w:rsidP="00122668">
      <w:pPr>
        <w:pStyle w:val="Numeroelenco"/>
      </w:pPr>
      <w:r>
        <w:t xml:space="preserve">For each observation (or input) </w:t>
      </w:r>
      <w:r w:rsidR="00683C7E">
        <w:t xml:space="preserve">of the portion of the dataset known to have the wanted outliers </w:t>
      </w:r>
      <w:r>
        <w:t xml:space="preserve">one </w:t>
      </w:r>
      <w:r w:rsidR="00683C7E">
        <w:t>calculates</w:t>
      </w:r>
      <w:r>
        <w:t xml:space="preserve"> the RE</w:t>
      </w:r>
      <w:r w:rsidR="002A0593">
        <w:t>.</w:t>
      </w:r>
    </w:p>
    <w:p w14:paraId="36DDBFF1" w14:textId="5A927F89" w:rsidR="00643D71" w:rsidRDefault="00643D71" w:rsidP="00122668">
      <w:pPr>
        <w:pStyle w:val="Numeroelenco"/>
      </w:pPr>
      <w:r>
        <w:t>One sort</w:t>
      </w:r>
      <w:r w:rsidR="00683C7E">
        <w:t>s</w:t>
      </w:r>
      <w:r>
        <w:t xml:space="preserve"> the observations </w:t>
      </w:r>
      <w:r w:rsidR="00683C7E">
        <w:t>by the RE</w:t>
      </w:r>
      <w:r w:rsidR="002A0593">
        <w:t>.</w:t>
      </w:r>
    </w:p>
    <w:p w14:paraId="4DA3520B" w14:textId="17D401FB" w:rsidR="00683C7E" w:rsidRDefault="00683C7E" w:rsidP="00122668">
      <w:pPr>
        <w:pStyle w:val="Numeroelenco"/>
      </w:pPr>
      <w:r>
        <w:t>One classifies the observations with the highest RE as outliers</w:t>
      </w:r>
      <w:r w:rsidR="002A0593">
        <w:t>. Note that how many observations are outliers will depend on the problem at hand and require an analysis of the results and usually lot of knowledge of the data and the problem.</w:t>
      </w:r>
    </w:p>
    <w:p w14:paraId="12AA6761" w14:textId="032E748E" w:rsidR="00654841" w:rsidRDefault="00683C7E" w:rsidP="00683C7E">
      <w:pPr>
        <w:pStyle w:val="BodyTextFirst"/>
      </w:pPr>
      <w:r>
        <w:t xml:space="preserve">Note that if one train the autoencoder on the entire dataset at disposal, there is an essential assumption: the outliers are a negligible part of the dataset and their presence will not influence (or will influence in </w:t>
      </w:r>
      <w:r w:rsidR="005C568A">
        <w:t>an insignificant</w:t>
      </w:r>
      <w:r>
        <w:t xml:space="preserve"> way) how the autoencoder learns to reconstruct the observations. </w:t>
      </w:r>
      <w:r w:rsidR="007D0888">
        <w:t xml:space="preserve">This is </w:t>
      </w:r>
      <w:r w:rsidR="00013EFB">
        <w:t xml:space="preserve">one of </w:t>
      </w:r>
      <w:r w:rsidR="007D0888">
        <w:t>the reason</w:t>
      </w:r>
      <w:r w:rsidR="00013EFB">
        <w:t>s</w:t>
      </w:r>
      <w:r w:rsidR="007D0888">
        <w:t xml:space="preserve"> why regularization is so </w:t>
      </w:r>
      <w:r w:rsidR="005C568A">
        <w:t>essential</w:t>
      </w:r>
      <w:r w:rsidR="007D0888">
        <w:t>. If the autoencoders would learn the identity function, anomaly detection could not be done.</w:t>
      </w:r>
    </w:p>
    <w:p w14:paraId="1B4512AB" w14:textId="77777777" w:rsidR="007D0888" w:rsidRDefault="007D0888" w:rsidP="00683C7E">
      <w:pPr>
        <w:pStyle w:val="BodyTextFirst"/>
      </w:pPr>
    </w:p>
    <w:p w14:paraId="4DFEA6D3" w14:textId="70D4B7A7" w:rsidR="00654841" w:rsidRDefault="00654841" w:rsidP="00683C7E">
      <w:pPr>
        <w:pStyle w:val="BodyTextFirst"/>
      </w:pPr>
      <w:r>
        <w:t xml:space="preserve">A classic example of </w:t>
      </w:r>
      <w:commentRangeStart w:id="38"/>
      <w:r>
        <w:t xml:space="preserve">anomaly detection is </w:t>
      </w:r>
      <w:r w:rsidR="00103648">
        <w:t>finding</w:t>
      </w:r>
      <w:r>
        <w:t xml:space="preserve"> fraudulent credit card transactions (the outliers). This case usually presents ca. 0.1% fraudulent transactions and therefore this would be </w:t>
      </w:r>
      <w:r w:rsidR="008318CD">
        <w:t xml:space="preserve">a </w:t>
      </w:r>
      <w:r>
        <w:t xml:space="preserve">case that would allow </w:t>
      </w:r>
      <w:r w:rsidR="008318CD">
        <w:t xml:space="preserve">us </w:t>
      </w:r>
      <w:r>
        <w:t>to train the autoencoder on the entire dataset.</w:t>
      </w:r>
      <w:commentRangeEnd w:id="38"/>
      <w:r w:rsidR="00A24586">
        <w:rPr>
          <w:rStyle w:val="Rimandocommento"/>
          <w:rFonts w:ascii="Times" w:eastAsia="Calibri" w:hAnsi="Times"/>
        </w:rPr>
        <w:commentReference w:id="38"/>
      </w:r>
    </w:p>
    <w:p w14:paraId="42CBAE82" w14:textId="58286199" w:rsidR="008318CD" w:rsidRDefault="008318CD" w:rsidP="007141D5">
      <w:pPr>
        <w:pStyle w:val="NoteTipCaution"/>
      </w:pPr>
      <w:r w:rsidRPr="007141D5">
        <w:rPr>
          <w:b/>
          <w:bCs/>
        </w:rPr>
        <w:t>Note</w:t>
      </w:r>
      <w:r>
        <w:t xml:space="preserve"> </w:t>
      </w:r>
      <w:r w:rsidR="007141D5">
        <w:t>I</w:t>
      </w:r>
      <w:r>
        <w:t xml:space="preserve">f one train the autoencoder on the entire dataset at disposal, there is an essential assumption: the outliers are a negligible part of the dataset and their presence will not influence (or will influence in </w:t>
      </w:r>
      <w:r w:rsidR="005C568A">
        <w:t>an insignificant</w:t>
      </w:r>
      <w:r>
        <w:t xml:space="preserve"> way) how the autoencoder learns to reconstruct the observations.</w:t>
      </w:r>
    </w:p>
    <w:p w14:paraId="61E27DF2" w14:textId="7EFA9A76" w:rsidR="00683C7E" w:rsidRDefault="00BE585E" w:rsidP="00BE585E">
      <w:pPr>
        <w:pStyle w:val="Titolo3"/>
      </w:pPr>
      <w:r>
        <w:t>Model Stability</w:t>
      </w:r>
      <w:r w:rsidR="002048AD">
        <w:t xml:space="preserve"> – a short note</w:t>
      </w:r>
    </w:p>
    <w:p w14:paraId="00B4BC0F" w14:textId="5D664536" w:rsidR="00BE65CB" w:rsidRDefault="00BE585E" w:rsidP="009D0BEB">
      <w:pPr>
        <w:pStyle w:val="BodyTextFirst"/>
      </w:pPr>
      <w:r>
        <w:t xml:space="preserve">Note that doing anomaly detection as described in the previous section seems easy, </w:t>
      </w:r>
      <w:r w:rsidR="00C24D22">
        <w:t xml:space="preserve">but </w:t>
      </w:r>
      <w:r>
        <w:t xml:space="preserve">those methods are prone to overfitting and give often </w:t>
      </w:r>
      <w:r w:rsidR="005C568A">
        <w:t>inconsistent</w:t>
      </w:r>
      <w:r>
        <w:t xml:space="preserve"> results. This means that training an autoencoder with a different architecture may well give different RE</w:t>
      </w:r>
      <w:r w:rsidR="00986FE3">
        <w:t>s</w:t>
      </w:r>
      <w:r>
        <w:t xml:space="preserve"> and therefore </w:t>
      </w:r>
      <w:r w:rsidR="005C568A">
        <w:t>other</w:t>
      </w:r>
      <w:r>
        <w:t xml:space="preserve"> outliers.</w:t>
      </w:r>
      <w:r w:rsidR="004160D1">
        <w:t xml:space="preserve"> </w:t>
      </w:r>
      <w:r w:rsidR="002048AD">
        <w:t>There are several ways of solving this problem, but o</w:t>
      </w:r>
      <w:r w:rsidR="0045568E">
        <w:t xml:space="preserve">ne </w:t>
      </w:r>
      <w:r w:rsidR="00103648">
        <w:t xml:space="preserve">of </w:t>
      </w:r>
      <w:r w:rsidR="0045568E">
        <w:t xml:space="preserve">the simplest </w:t>
      </w:r>
      <w:r w:rsidR="00103648">
        <w:t>ways</w:t>
      </w:r>
      <w:r w:rsidR="0045568E">
        <w:t xml:space="preserve"> of dealing with instability of results is to</w:t>
      </w:r>
      <w:r w:rsidR="009D0BEB">
        <w:t xml:space="preserve"> train different models and then take the average of the </w:t>
      </w:r>
      <w:proofErr w:type="spellStart"/>
      <w:r w:rsidR="009D0BEB">
        <w:t>RE</w:t>
      </w:r>
      <w:r w:rsidR="002048AD">
        <w:t>s</w:t>
      </w:r>
      <w:r w:rsidR="0045568E">
        <w:t>.</w:t>
      </w:r>
      <w:proofErr w:type="spellEnd"/>
      <w:r w:rsidR="0045568E">
        <w:t xml:space="preserve"> </w:t>
      </w:r>
      <w:r w:rsidR="00BE65CB">
        <w:t>Another</w:t>
      </w:r>
      <w:r w:rsidR="00E16821">
        <w:t xml:space="preserve"> </w:t>
      </w:r>
      <w:r w:rsidR="002048AD">
        <w:t xml:space="preserve">often used </w:t>
      </w:r>
      <w:r w:rsidR="00E16821">
        <w:t>technique involves taking the maximum of the REs evaluated from several models</w:t>
      </w:r>
      <w:r w:rsidR="00986FE3">
        <w:t xml:space="preserve">. </w:t>
      </w:r>
    </w:p>
    <w:p w14:paraId="1C452399" w14:textId="608EBF39" w:rsidR="00BE65CB" w:rsidRDefault="00BE65CB" w:rsidP="00BE65CB">
      <w:pPr>
        <w:pStyle w:val="NoteTipCaution"/>
      </w:pPr>
      <w:r>
        <w:rPr>
          <w:b/>
          <w:bCs/>
        </w:rPr>
        <w:t xml:space="preserve">Note </w:t>
      </w:r>
      <w:r>
        <w:t xml:space="preserve">Anomaly detection done with autoencoders is prone to problems as overfitting and unstable results. It is </w:t>
      </w:r>
      <w:r w:rsidR="005C568A">
        <w:t>essential</w:t>
      </w:r>
      <w:r>
        <w:t xml:space="preserve"> to be aware of th</w:t>
      </w:r>
      <w:r w:rsidR="00C00BEB">
        <w:t>ese</w:t>
      </w:r>
      <w:r>
        <w:t xml:space="preserve"> problem</w:t>
      </w:r>
      <w:r w:rsidR="00C00BEB">
        <w:t>s</w:t>
      </w:r>
      <w:r>
        <w:t xml:space="preserve"> and check the results coming from different models to interpret the results correctly.</w:t>
      </w:r>
    </w:p>
    <w:p w14:paraId="5A293066" w14:textId="0F751D5F" w:rsidR="009D0BEB" w:rsidRDefault="00986FE3" w:rsidP="009D0BEB">
      <w:pPr>
        <w:pStyle w:val="BodyTextFirst"/>
      </w:pPr>
      <w:r>
        <w:t xml:space="preserve">Note that this section serves </w:t>
      </w:r>
      <w:r w:rsidR="00103648">
        <w:t>to give</w:t>
      </w:r>
      <w:r>
        <w:t xml:space="preserve"> you some pointers and is not meant to be an exhaustive overview on how to solve this problem.</w:t>
      </w:r>
    </w:p>
    <w:p w14:paraId="6419D094" w14:textId="75988D81" w:rsidR="009D0BEB" w:rsidRDefault="00E16821" w:rsidP="009D0BEB">
      <w:pPr>
        <w:pStyle w:val="BodyTextFirst"/>
      </w:pPr>
      <w:r>
        <w:lastRenderedPageBreak/>
        <w:br/>
      </w:r>
      <w:r w:rsidR="00103648">
        <w:t>Like</w:t>
      </w:r>
      <w:r>
        <w:t xml:space="preserve"> autoencoders ensembles</w:t>
      </w:r>
      <w:r>
        <w:rPr>
          <w:rStyle w:val="Rimandonotaapidipagina"/>
        </w:rPr>
        <w:footnoteReference w:id="18"/>
      </w:r>
      <w:r>
        <w:t xml:space="preserve">, </w:t>
      </w:r>
      <w:r w:rsidR="00103648">
        <w:t xml:space="preserve">more advanced techniques </w:t>
      </w:r>
      <w:r>
        <w:t xml:space="preserve">are also used to deal with problems of instable results </w:t>
      </w:r>
      <w:r w:rsidR="00C00BEB">
        <w:t>coming</w:t>
      </w:r>
      <w:r w:rsidR="00A90BFC">
        <w:t>,</w:t>
      </w:r>
      <w:r>
        <w:t xml:space="preserve"> </w:t>
      </w:r>
      <w:r w:rsidR="00A90BFC">
        <w:t xml:space="preserve">for example, </w:t>
      </w:r>
      <w:r>
        <w:t>from small datasets.</w:t>
      </w:r>
    </w:p>
    <w:p w14:paraId="345B9F95" w14:textId="11614D11" w:rsidR="00AF2678" w:rsidRDefault="00AF2678" w:rsidP="00016FD1">
      <w:pPr>
        <w:pStyle w:val="Titolo2"/>
      </w:pPr>
      <w:commentRangeStart w:id="39"/>
      <w:r>
        <w:t>Denoising autoencoders</w:t>
      </w:r>
      <w:commentRangeEnd w:id="39"/>
      <w:r w:rsidR="00A24586">
        <w:rPr>
          <w:rStyle w:val="Rimandocommento"/>
          <w:rFonts w:ascii="Times" w:hAnsi="Times"/>
          <w:b w:val="0"/>
        </w:rPr>
        <w:commentReference w:id="39"/>
      </w:r>
    </w:p>
    <w:p w14:paraId="7AD9C19B" w14:textId="3AEF219B" w:rsidR="007056F4" w:rsidRDefault="00016FD1" w:rsidP="00016FD1">
      <w:pPr>
        <w:pStyle w:val="BodyTextFirst"/>
      </w:pPr>
      <w:r>
        <w:t>Denoising autoencoders</w:t>
      </w:r>
      <w:r>
        <w:rPr>
          <w:rStyle w:val="Rimandonotaapidipagina"/>
        </w:rPr>
        <w:footnoteReference w:id="19"/>
      </w:r>
      <w:r>
        <w:t xml:space="preserve"> are developed to auto-correct errors (noise) in the input observations.</w:t>
      </w:r>
      <w:r w:rsidR="007056F4">
        <w:t xml:space="preserve"> As an example, imagine the hand-written digits we considered before where we added some noise (for example Gaussian noise) in the form of changing randomly the gray values of the pixels. In this case the autoencoders should </w:t>
      </w:r>
      <w:r w:rsidR="00150AD1">
        <w:t xml:space="preserve">learn to </w:t>
      </w:r>
      <w:r w:rsidR="007056F4">
        <w:t>reconstruct the image without the added noise. As a</w:t>
      </w:r>
      <w:r w:rsidR="00C251EC">
        <w:t xml:space="preserve"> concrete</w:t>
      </w:r>
      <w:r w:rsidR="007056F4">
        <w:t xml:space="preserve"> example</w:t>
      </w:r>
      <w:r w:rsidR="00BF08AC">
        <w:t>,</w:t>
      </w:r>
      <w:r w:rsidR="007056F4">
        <w:t xml:space="preserve"> consider the MNIST dataset. </w:t>
      </w:r>
      <w:r w:rsidR="00BF08AC">
        <w:t>We can add to each pixel a random value generated by a normal distribution scaled by a factor (you can check the code at</w:t>
      </w:r>
      <w:r w:rsidR="009533AD">
        <w:t xml:space="preserve"> </w:t>
      </w:r>
      <w:hyperlink r:id="rId25" w:history="1">
        <w:r w:rsidR="009533AD" w:rsidRPr="00D24D56">
          <w:rPr>
            <w:rStyle w:val="Collegamentoipertestuale"/>
          </w:rPr>
          <w:t>https://adl.toelt.ai</w:t>
        </w:r>
      </w:hyperlink>
      <w:r w:rsidR="009533AD">
        <w:t xml:space="preserve"> in chapter 25</w:t>
      </w:r>
      <w:r w:rsidR="00BF08AC">
        <w:t xml:space="preserve">). We can train an autoencoder using as input the noisy images, and as output the original images. The model should learn to remove the noise, since it is random in nature and have no relationship with the images. </w:t>
      </w:r>
    </w:p>
    <w:p w14:paraId="5CD64A2F" w14:textId="697CFD3B" w:rsidR="00AF2678" w:rsidRDefault="007056F4" w:rsidP="00BF08AC">
      <w:pPr>
        <w:pStyle w:val="BodyTextCont"/>
      </w:pPr>
      <w:r>
        <w:t>In Figure (25.12)</w:t>
      </w:r>
      <w:r w:rsidR="00BF08AC">
        <w:t xml:space="preserve"> you can see the results. In the left column you see the noisy </w:t>
      </w:r>
      <w:r w:rsidR="009533AD">
        <w:t>images</w:t>
      </w:r>
      <w:r w:rsidR="00BF08AC">
        <w:t xml:space="preserve">, in the middle the original ones and on the right the de-noised images. It is quite impressive how well it works. Figure 25.12 has been generated </w:t>
      </w:r>
      <w:r w:rsidR="00103648">
        <w:t xml:space="preserve">by </w:t>
      </w:r>
      <w:r w:rsidR="00BF08AC">
        <w:t>training a FFA autoencoder with 3 layers and 32 neurons in the middle layer.</w:t>
      </w:r>
    </w:p>
    <w:p w14:paraId="5423E3A7" w14:textId="77777777" w:rsidR="00BF08AC" w:rsidRPr="00AF2678" w:rsidRDefault="00BF08AC" w:rsidP="00BF08AC">
      <w:pPr>
        <w:pStyle w:val="BodyTextCont"/>
      </w:pPr>
    </w:p>
    <w:p w14:paraId="03954AC0" w14:textId="289DAEAF" w:rsidR="00AF2678" w:rsidRDefault="00344014" w:rsidP="00344014">
      <w:pPr>
        <w:pStyle w:val="Figure"/>
      </w:pPr>
      <w:r w:rsidRPr="00344014">
        <w:rPr>
          <w:noProof/>
          <w:lang w:val="en-GB" w:eastAsia="zh-CN"/>
        </w:rPr>
        <w:lastRenderedPageBreak/>
        <w:drawing>
          <wp:inline distT="0" distB="0" distL="0" distR="0" wp14:anchorId="48E5CD9D" wp14:editId="0583B404">
            <wp:extent cx="4377127" cy="4289902"/>
            <wp:effectExtent l="0" t="0" r="4445" b="3175"/>
            <wp:docPr id="13" name="Picture 13"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qr cod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385689" cy="4298293"/>
                    </a:xfrm>
                    <a:prstGeom prst="rect">
                      <a:avLst/>
                    </a:prstGeom>
                  </pic:spPr>
                </pic:pic>
              </a:graphicData>
            </a:graphic>
          </wp:inline>
        </w:drawing>
      </w:r>
    </w:p>
    <w:p w14:paraId="44433003" w14:textId="0FA22B63" w:rsidR="00344014" w:rsidRPr="00344014" w:rsidRDefault="00344014" w:rsidP="00344014">
      <w:pPr>
        <w:pStyle w:val="FigureCaption"/>
      </w:pPr>
      <w:r>
        <w:t xml:space="preserve">Figure 25.12: results of a denoising FFA autoencoder with 3 layers and 32 neurons in the middle layer. The noise has been generating adding a real number between 0 and 1 taken from a normal distribution. For details see the code at </w:t>
      </w:r>
      <w:hyperlink r:id="rId27" w:history="1">
        <w:r w:rsidRPr="00D24D56">
          <w:rPr>
            <w:rStyle w:val="Collegamentoipertestuale"/>
          </w:rPr>
          <w:t>https://adl.toelt.ai</w:t>
        </w:r>
      </w:hyperlink>
      <w:r>
        <w:t xml:space="preserve"> in chapter 25.</w:t>
      </w:r>
    </w:p>
    <w:p w14:paraId="1D6B0F59" w14:textId="4D913B9D" w:rsidR="009533AD" w:rsidRDefault="009533AD" w:rsidP="002062D7">
      <w:pPr>
        <w:pStyle w:val="Titolo1"/>
      </w:pPr>
      <w:commentRangeStart w:id="40"/>
      <w:r>
        <w:t>Beyond FFA</w:t>
      </w:r>
      <w:r w:rsidR="00201290">
        <w:t xml:space="preserve"> – autoencoders with convolution</w:t>
      </w:r>
      <w:r w:rsidR="008A2097">
        <w:t>al layers</w:t>
      </w:r>
      <w:commentRangeEnd w:id="40"/>
      <w:r w:rsidR="002C001B">
        <w:rPr>
          <w:rStyle w:val="Rimandocommento"/>
          <w:rFonts w:ascii="Times" w:hAnsi="Times"/>
          <w:b w:val="0"/>
        </w:rPr>
        <w:commentReference w:id="40"/>
      </w:r>
    </w:p>
    <w:p w14:paraId="5B157CA4" w14:textId="5AB04940" w:rsidR="009533AD" w:rsidRDefault="00937C91" w:rsidP="00B71F2A">
      <w:pPr>
        <w:pStyle w:val="BodyTextFirst"/>
      </w:pPr>
      <w:r>
        <w:t>I</w:t>
      </w:r>
      <w:r w:rsidR="009533AD">
        <w:t xml:space="preserve">n this chapter we have described autoencoders with a </w:t>
      </w:r>
      <w:r>
        <w:t>feed-forward architecture</w:t>
      </w:r>
      <w:r w:rsidR="009533AD">
        <w:t xml:space="preserve">. </w:t>
      </w:r>
      <w:r>
        <w:t>There</w:t>
      </w:r>
      <w:r w:rsidR="009533AD">
        <w:t xml:space="preserve"> is no rule and </w:t>
      </w:r>
      <w:r w:rsidR="00B71F2A">
        <w:t xml:space="preserve">autoencoders with </w:t>
      </w:r>
      <w:r>
        <w:t>convolutional</w:t>
      </w:r>
      <w:r w:rsidR="00B71F2A">
        <w:t xml:space="preserve"> layers works as well, and often (especially when dealing with images) are much more efficient. For </w:t>
      </w:r>
      <w:r>
        <w:t>example,</w:t>
      </w:r>
      <w:r w:rsidR="00B71F2A">
        <w:t xml:space="preserve"> in Figure (25.13) you can see a comparison of the results of a FAA (with architecture (784,32,784)) and of a Convolutional Autoencoder (CA) (with architecture ((28x28), (26x26x64), (24x24,32), (26x26x64), (28x28)</w:t>
      </w:r>
      <w:r>
        <w:t>;</w:t>
      </w:r>
      <w:r w:rsidR="00B71F2A">
        <w:t xml:space="preserve"> </w:t>
      </w:r>
      <w:r>
        <w:t>k</w:t>
      </w:r>
      <w:r w:rsidR="00B71F2A">
        <w:t xml:space="preserve">eep in mind the layers are </w:t>
      </w:r>
      <w:r>
        <w:t>convolutions,</w:t>
      </w:r>
      <w:r w:rsidR="00B71F2A">
        <w:t xml:space="preserve"> so the first two numbers indicate the </w:t>
      </w:r>
      <w:r>
        <w:t>tensor dimensions and the third the number of kernels</w:t>
      </w:r>
      <w:r w:rsidR="00C251EC">
        <w:t>, that in this example had a size of 3x3</w:t>
      </w:r>
      <w:r w:rsidR="00B71F2A">
        <w:t>)</w:t>
      </w:r>
      <w:r>
        <w:t>. The two autoencoders have been trained with the same parameters (epochs, mini-batch size, etc.). You can see how a CA gives better results than a FAA, since we are dealing with images.</w:t>
      </w:r>
      <w:r w:rsidR="002C3246">
        <w:t xml:space="preserve"> </w:t>
      </w:r>
      <w:r w:rsidR="00C251EC">
        <w:t>To be fair, n</w:t>
      </w:r>
      <w:r w:rsidR="002C3246">
        <w:t>ote that the feature generating layer is only marginally smaller than the input layer</w:t>
      </w:r>
      <w:r w:rsidR="00103648">
        <w:t xml:space="preserve"> in </w:t>
      </w:r>
      <w:r w:rsidR="00103648">
        <w:lastRenderedPageBreak/>
        <w:t>this example</w:t>
      </w:r>
      <w:r w:rsidR="002C3246">
        <w:t>. The purpose of this example is only to show you how also convolutional autoencoders are a viable solution that works very well</w:t>
      </w:r>
      <w:r w:rsidR="00C251EC">
        <w:t xml:space="preserve"> in many practical applications.</w:t>
      </w:r>
    </w:p>
    <w:p w14:paraId="6A690110" w14:textId="58DF7399" w:rsidR="00B71F2A" w:rsidRDefault="00B71F2A" w:rsidP="00937C91">
      <w:pPr>
        <w:pStyle w:val="Figure"/>
      </w:pPr>
      <w:r>
        <w:rPr>
          <w:noProof/>
          <w:lang w:val="en-GB" w:eastAsia="zh-CN"/>
        </w:rPr>
        <w:drawing>
          <wp:inline distT="0" distB="0" distL="0" distR="0" wp14:anchorId="4C8DB1CE" wp14:editId="24F8281C">
            <wp:extent cx="5257800" cy="2628900"/>
            <wp:effectExtent l="0" t="0" r="0" b="0"/>
            <wp:docPr id="14" name="Picture 14"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qr cod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257800" cy="2628900"/>
                    </a:xfrm>
                    <a:prstGeom prst="rect">
                      <a:avLst/>
                    </a:prstGeom>
                  </pic:spPr>
                </pic:pic>
              </a:graphicData>
            </a:graphic>
          </wp:inline>
        </w:drawing>
      </w:r>
    </w:p>
    <w:p w14:paraId="0F629E76" w14:textId="76B08F6B" w:rsidR="00937C91" w:rsidRDefault="00937C91" w:rsidP="00937C91">
      <w:pPr>
        <w:pStyle w:val="FigureCaption"/>
      </w:pPr>
      <w:r>
        <w:t>Figure 25.13: comparison of the results of a FAA (with architecture (784,32,784)) and of a Convolutional Autoencoder (CA) (with architecture ((28x28), (26x26x64), (24x24,32), (26x26x64), (28x28); keep in mind the layers are convolutions, so the first two numbers indicate the tensor dimensions and the third the number of kernels</w:t>
      </w:r>
      <w:r w:rsidR="00023C8A">
        <w:t>, with kernel size 3x3</w:t>
      </w:r>
      <w:r>
        <w:t xml:space="preserve">). The two autoencoders have been trained with the same parameters. You can check the code at </w:t>
      </w:r>
      <w:hyperlink r:id="rId29" w:history="1">
        <w:r w:rsidRPr="00D24D56">
          <w:rPr>
            <w:rStyle w:val="Collegamentoipertestuale"/>
          </w:rPr>
          <w:t>https://adl.toelt.ai</w:t>
        </w:r>
      </w:hyperlink>
      <w:r w:rsidR="00856B0D">
        <w:t xml:space="preserve"> in chapter 25</w:t>
      </w:r>
      <w:r>
        <w:t xml:space="preserve">. </w:t>
      </w:r>
    </w:p>
    <w:p w14:paraId="57AA4AE0" w14:textId="37F70CCB" w:rsidR="0080079D" w:rsidRPr="0080079D" w:rsidRDefault="002C3246" w:rsidP="0080079D">
      <w:pPr>
        <w:pStyle w:val="BodyTextFirst"/>
      </w:pPr>
      <w:r>
        <w:t>Another important aspect is that t</w:t>
      </w:r>
      <w:r w:rsidR="0080079D">
        <w:t xml:space="preserve">he feature generating layer could be a convolutional </w:t>
      </w:r>
      <w:r>
        <w:t>layer but</w:t>
      </w:r>
      <w:r w:rsidR="0080079D">
        <w:t xml:space="preserve"> could </w:t>
      </w:r>
      <w:r>
        <w:t xml:space="preserve">also </w:t>
      </w:r>
      <w:r w:rsidR="0080079D">
        <w:t>be a dense one. There is not fix rule and testing is required to find the best architecture for your problem</w:t>
      </w:r>
      <w:r w:rsidR="005266CF">
        <w:t xml:space="preserve"> and how you want to model your latent features: as a tensor </w:t>
      </w:r>
      <w:r w:rsidR="00532128">
        <w:t>(</w:t>
      </w:r>
      <w:r w:rsidR="00782419">
        <w:t>multi-dimensional</w:t>
      </w:r>
      <w:r w:rsidR="00532128">
        <w:t xml:space="preserve"> array) </w:t>
      </w:r>
      <w:r w:rsidR="005266CF">
        <w:t>or as a one-dimensional array of real numbers.</w:t>
      </w:r>
    </w:p>
    <w:p w14:paraId="260B41CB" w14:textId="135ACCAF" w:rsidR="002062D7" w:rsidRDefault="002062D7" w:rsidP="002062D7">
      <w:pPr>
        <w:pStyle w:val="Titolo1"/>
      </w:pPr>
      <w:r>
        <w:t>Exercises</w:t>
      </w:r>
    </w:p>
    <w:p w14:paraId="28C92B0B" w14:textId="51326957" w:rsidR="00E525CA" w:rsidRDefault="00E525CA" w:rsidP="00E525CA">
      <w:pPr>
        <w:pStyle w:val="ExerciseHead"/>
      </w:pPr>
      <w:r>
        <w:t>Exercise 1</w:t>
      </w:r>
    </w:p>
    <w:p w14:paraId="1600224C" w14:textId="6AF45EE6" w:rsidR="00E525CA" w:rsidRPr="00E525CA" w:rsidRDefault="00E525CA" w:rsidP="00E525CA">
      <w:pPr>
        <w:pStyle w:val="ExerciseBody"/>
      </w:pPr>
      <w:r>
        <w:t>List the most useful tasks you can use an autoencoder for. Can you think of an application in your field of work?</w:t>
      </w:r>
    </w:p>
    <w:p w14:paraId="5793FDEF" w14:textId="02E3A945" w:rsidR="002062D7" w:rsidRDefault="002062D7" w:rsidP="002062D7">
      <w:pPr>
        <w:pStyle w:val="ExerciseHead"/>
      </w:pPr>
      <w:r>
        <w:t xml:space="preserve">Exercise </w:t>
      </w:r>
      <w:r w:rsidR="00E525CA">
        <w:t>2</w:t>
      </w:r>
    </w:p>
    <w:p w14:paraId="7669E229" w14:textId="24D3179F" w:rsidR="002062D7" w:rsidRDefault="00E525CA" w:rsidP="002062D7">
      <w:pPr>
        <w:pStyle w:val="ExerciseBody"/>
      </w:pPr>
      <w:r>
        <w:t xml:space="preserve">Can you explain briefly what is a </w:t>
      </w:r>
      <w:commentRangeStart w:id="41"/>
      <w:r>
        <w:t>sparse autoencoder</w:t>
      </w:r>
      <w:commentRangeEnd w:id="41"/>
      <w:r w:rsidR="00846FA3">
        <w:rPr>
          <w:rStyle w:val="Rimandocommento"/>
          <w:rFonts w:ascii="Times" w:hAnsi="Times"/>
        </w:rPr>
        <w:commentReference w:id="41"/>
      </w:r>
      <w:r w:rsidR="002062D7">
        <w:t>?</w:t>
      </w:r>
      <w:r>
        <w:t xml:space="preserve"> </w:t>
      </w:r>
      <w:r w:rsidR="002048AD">
        <w:t>How is similar to an autoencoder with a bottleneck?</w:t>
      </w:r>
    </w:p>
    <w:p w14:paraId="2E8E7B77" w14:textId="4DAEF71A" w:rsidR="002062D7" w:rsidRDefault="002062D7" w:rsidP="002062D7">
      <w:pPr>
        <w:pStyle w:val="ExerciseHead"/>
      </w:pPr>
      <w:r>
        <w:lastRenderedPageBreak/>
        <w:t xml:space="preserve">Exercise </w:t>
      </w:r>
      <w:r w:rsidR="00E525CA">
        <w:t>3</w:t>
      </w:r>
    </w:p>
    <w:p w14:paraId="62F48B43" w14:textId="59FB20A7" w:rsidR="002062D7" w:rsidRDefault="003C6504" w:rsidP="002062D7">
      <w:pPr>
        <w:pStyle w:val="ExerciseBody"/>
      </w:pPr>
      <w:r>
        <w:t>How do you measure (with which metric) the performance of an autoencoder? List the most commonly used metrics that you can use. Can you think of any additional metric, in addition to those discussed in this chapter, that could be used?</w:t>
      </w:r>
    </w:p>
    <w:p w14:paraId="12208B99" w14:textId="5F845CBA" w:rsidR="003C6504" w:rsidRDefault="00D445EE" w:rsidP="00D445EE">
      <w:pPr>
        <w:pStyle w:val="ExerciseHead"/>
      </w:pPr>
      <w:r>
        <w:t xml:space="preserve">Exercise </w:t>
      </w:r>
      <w:r w:rsidR="00E525CA">
        <w:t>4</w:t>
      </w:r>
    </w:p>
    <w:p w14:paraId="50C5AF84" w14:textId="40A242B7" w:rsidR="00D445EE" w:rsidRDefault="00890C0A" w:rsidP="00D445EE">
      <w:pPr>
        <w:pStyle w:val="ExerciseBody"/>
      </w:pPr>
      <w:r>
        <w:t>Describe how anomaly detection work with autoencoders</w:t>
      </w:r>
      <w:r w:rsidR="004A4276">
        <w:t xml:space="preserve">. </w:t>
      </w:r>
    </w:p>
    <w:p w14:paraId="2BE62D97" w14:textId="4073ED29" w:rsidR="00C1624C" w:rsidRDefault="00C1624C" w:rsidP="00C1624C">
      <w:pPr>
        <w:pStyle w:val="Titolo1"/>
      </w:pPr>
      <w:r>
        <w:t>Further Readings</w:t>
      </w:r>
    </w:p>
    <w:p w14:paraId="3960D0C6" w14:textId="77777777" w:rsidR="005821A8" w:rsidRDefault="005821A8" w:rsidP="005821A8">
      <w:pPr>
        <w:pStyle w:val="BodyTextFirst"/>
      </w:pPr>
      <w:r>
        <w:t>Deep Learning Tutorial from Stanford University</w:t>
      </w:r>
    </w:p>
    <w:p w14:paraId="61E81F4E" w14:textId="197E0B58" w:rsidR="00C1624C" w:rsidRDefault="00D8608A" w:rsidP="005821A8">
      <w:pPr>
        <w:pStyle w:val="BodyTextFirst"/>
      </w:pPr>
      <w:hyperlink r:id="rId30" w:history="1">
        <w:r w:rsidR="005821A8" w:rsidRPr="00633FED">
          <w:rPr>
            <w:rStyle w:val="Collegamentoipertestuale"/>
          </w:rPr>
          <w:t>http://ufldl.stanford.edu/tutorial/unsupervised/Autoencoders/</w:t>
        </w:r>
      </w:hyperlink>
      <w:r w:rsidR="005821A8">
        <w:t xml:space="preserve"> </w:t>
      </w:r>
    </w:p>
    <w:p w14:paraId="1385F3FB" w14:textId="14EDA2D4" w:rsidR="005821A8" w:rsidRDefault="005821A8" w:rsidP="005821A8">
      <w:pPr>
        <w:pStyle w:val="BodyTextFirst"/>
      </w:pPr>
    </w:p>
    <w:p w14:paraId="7B8C4CCB" w14:textId="25DB2450" w:rsidR="005821A8" w:rsidRDefault="005821A8" w:rsidP="005821A8">
      <w:pPr>
        <w:pStyle w:val="BodyTextFirst"/>
      </w:pPr>
      <w:r>
        <w:t xml:space="preserve">Building autoencoders in </w:t>
      </w:r>
      <w:proofErr w:type="spellStart"/>
      <w:r>
        <w:t>Keras</w:t>
      </w:r>
      <w:proofErr w:type="spellEnd"/>
    </w:p>
    <w:p w14:paraId="630CD89E" w14:textId="5B2EBEEA" w:rsidR="005821A8" w:rsidRDefault="00D8608A" w:rsidP="005821A8">
      <w:pPr>
        <w:pStyle w:val="BodyTextFirst"/>
      </w:pPr>
      <w:hyperlink r:id="rId31" w:history="1">
        <w:r w:rsidR="005821A8" w:rsidRPr="00633FED">
          <w:rPr>
            <w:rStyle w:val="Collegamentoipertestuale"/>
          </w:rPr>
          <w:t>https://blog.keras.io/building-autoencoders-in-keras.html</w:t>
        </w:r>
      </w:hyperlink>
    </w:p>
    <w:p w14:paraId="49A3B594" w14:textId="3607E09C" w:rsidR="005821A8" w:rsidRDefault="005821A8" w:rsidP="005821A8">
      <w:pPr>
        <w:pStyle w:val="BodyTextFirst"/>
      </w:pPr>
    </w:p>
    <w:p w14:paraId="6740A347" w14:textId="18F9C2A0" w:rsidR="005821A8" w:rsidRDefault="005821A8" w:rsidP="005821A8">
      <w:pPr>
        <w:pStyle w:val="BodyTextFirst"/>
      </w:pPr>
      <w:r>
        <w:t>Introduction to autoencoders in TensorFlow</w:t>
      </w:r>
    </w:p>
    <w:p w14:paraId="40AC4174" w14:textId="0E9156D8" w:rsidR="005821A8" w:rsidRDefault="00D8608A" w:rsidP="005821A8">
      <w:pPr>
        <w:pStyle w:val="BodyTextFirst"/>
      </w:pPr>
      <w:hyperlink r:id="rId32" w:history="1">
        <w:r w:rsidR="005821A8" w:rsidRPr="00633FED">
          <w:rPr>
            <w:rStyle w:val="Collegamentoipertestuale"/>
          </w:rPr>
          <w:t>https://www.tensorflow.org/tutorials/generative/autoencoder</w:t>
        </w:r>
      </w:hyperlink>
    </w:p>
    <w:p w14:paraId="404DE14C" w14:textId="78BD58A2" w:rsidR="005821A8" w:rsidRDefault="005821A8" w:rsidP="005821A8">
      <w:pPr>
        <w:pStyle w:val="BodyTextFirst"/>
      </w:pPr>
    </w:p>
    <w:p w14:paraId="64C6B048" w14:textId="77777777" w:rsidR="005821A8" w:rsidRDefault="005821A8" w:rsidP="005821A8">
      <w:pPr>
        <w:pStyle w:val="BodyTextFirst"/>
        <w:rPr>
          <w:lang w:val="de-DE"/>
        </w:rPr>
      </w:pPr>
      <w:r w:rsidRPr="005821A8">
        <w:rPr>
          <w:lang w:val="de-DE"/>
        </w:rPr>
        <w:t xml:space="preserve">Bank, D., </w:t>
      </w:r>
      <w:proofErr w:type="spellStart"/>
      <w:r w:rsidRPr="005821A8">
        <w:rPr>
          <w:lang w:val="de-DE"/>
        </w:rPr>
        <w:t>Koenigstein</w:t>
      </w:r>
      <w:proofErr w:type="spellEnd"/>
      <w:r w:rsidRPr="005821A8">
        <w:rPr>
          <w:lang w:val="de-DE"/>
        </w:rPr>
        <w:t xml:space="preserve">, N., and </w:t>
      </w:r>
      <w:proofErr w:type="spellStart"/>
      <w:r w:rsidRPr="005821A8">
        <w:rPr>
          <w:lang w:val="de-DE"/>
        </w:rPr>
        <w:t>Giryes</w:t>
      </w:r>
      <w:proofErr w:type="spellEnd"/>
      <w:r w:rsidRPr="005821A8">
        <w:rPr>
          <w:lang w:val="de-DE"/>
        </w:rPr>
        <w:t xml:space="preserve">, R., “Autoencoders”, </w:t>
      </w:r>
      <w:proofErr w:type="spellStart"/>
      <w:r w:rsidRPr="005821A8">
        <w:rPr>
          <w:lang w:val="de-DE"/>
        </w:rPr>
        <w:t>arXiv</w:t>
      </w:r>
      <w:proofErr w:type="spellEnd"/>
      <w:r w:rsidRPr="005821A8">
        <w:rPr>
          <w:lang w:val="de-DE"/>
        </w:rPr>
        <w:t xml:space="preserve"> e-prints, 2020</w:t>
      </w:r>
      <w:r>
        <w:rPr>
          <w:lang w:val="de-DE"/>
        </w:rPr>
        <w:t>,</w:t>
      </w:r>
    </w:p>
    <w:p w14:paraId="12FE3996" w14:textId="6F2E6AE3" w:rsidR="005821A8" w:rsidRPr="00CA63AD" w:rsidRDefault="00D8608A" w:rsidP="005821A8">
      <w:pPr>
        <w:pStyle w:val="BodyTextFirst"/>
      </w:pPr>
      <w:hyperlink r:id="rId33" w:history="1">
        <w:r w:rsidR="005821A8" w:rsidRPr="00CA63AD">
          <w:rPr>
            <w:rStyle w:val="Collegamentoipertestuale"/>
          </w:rPr>
          <w:t>https://arxiv.org/abs/2003.05991</w:t>
        </w:r>
      </w:hyperlink>
      <w:r w:rsidR="005821A8" w:rsidRPr="00CA63AD">
        <w:t xml:space="preserve"> </w:t>
      </w:r>
    </w:p>
    <w:p w14:paraId="62C767DF" w14:textId="16E8B4F3" w:rsidR="00FF364A" w:rsidRPr="00CA63AD" w:rsidRDefault="00FF364A" w:rsidP="005821A8">
      <w:pPr>
        <w:pStyle w:val="BodyTextFirst"/>
      </w:pPr>
    </w:p>
    <w:p w14:paraId="78728712" w14:textId="4DF6C0FA" w:rsidR="00FF364A" w:rsidRPr="00FF364A" w:rsidRDefault="00FF364A" w:rsidP="005821A8">
      <w:pPr>
        <w:pStyle w:val="BodyTextFirst"/>
      </w:pPr>
      <w:r w:rsidRPr="00FF364A">
        <w:t>R. Grosse, University of Toronto, Lecture on autoencoders</w:t>
      </w:r>
    </w:p>
    <w:p w14:paraId="0E560ECA" w14:textId="5140BDE9" w:rsidR="00FF364A" w:rsidRPr="00FF364A" w:rsidRDefault="00D8608A" w:rsidP="005821A8">
      <w:pPr>
        <w:pStyle w:val="BodyTextFirst"/>
      </w:pPr>
      <w:hyperlink r:id="rId34" w:history="1">
        <w:r w:rsidR="00FF364A" w:rsidRPr="00633FED">
          <w:rPr>
            <w:rStyle w:val="Collegamentoipertestuale"/>
          </w:rPr>
          <w:t>http://www.cs.toronto.edu/~rgrosse/courses/csc321_2017/slides/lec20.pdf</w:t>
        </w:r>
      </w:hyperlink>
      <w:r w:rsidR="00FF364A">
        <w:t xml:space="preserve"> </w:t>
      </w:r>
    </w:p>
    <w:p w14:paraId="743DB399" w14:textId="0621B6A2" w:rsidR="00C1624C" w:rsidRPr="00FF364A" w:rsidRDefault="00C1624C" w:rsidP="00D445EE">
      <w:pPr>
        <w:pStyle w:val="ExerciseBody"/>
      </w:pPr>
    </w:p>
    <w:sectPr w:rsidR="00C1624C" w:rsidRPr="00FF364A" w:rsidSect="00A00844">
      <w:headerReference w:type="even" r:id="rId35"/>
      <w:headerReference w:type="default" r:id="rId36"/>
      <w:footerReference w:type="even" r:id="rId37"/>
      <w:footerReference w:type="default" r:id="rId38"/>
      <w:headerReference w:type="first" r:id="rId39"/>
      <w:pgSz w:w="10080" w:h="14400" w:code="8"/>
      <w:pgMar w:top="1080" w:right="720" w:bottom="1080" w:left="1080" w:header="540" w:footer="54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Dario Piga" w:date="2020-11-23T07:03:00Z" w:initials="DP">
    <w:p w14:paraId="01B4A414" w14:textId="711504FA" w:rsidR="00D8608A" w:rsidRDefault="00D8608A">
      <w:pPr>
        <w:pStyle w:val="Testocommento"/>
      </w:pPr>
      <w:r>
        <w:rPr>
          <w:rStyle w:val="Rimandocommento"/>
        </w:rPr>
        <w:annotationRef/>
      </w:r>
      <w:r>
        <w:t>Either put the question mark at the end of the sentence or write “what an autoencoder is”</w:t>
      </w:r>
    </w:p>
  </w:comment>
  <w:comment w:id="1" w:author="Dario Piga" w:date="2020-11-23T07:09:00Z" w:initials="DP">
    <w:p w14:paraId="08BA7BCE" w14:textId="478F21BE" w:rsidR="00D8608A" w:rsidRDefault="00D8608A">
      <w:pPr>
        <w:pStyle w:val="Testocommento"/>
      </w:pPr>
      <w:r>
        <w:rPr>
          <w:rStyle w:val="Rimandocommento"/>
        </w:rPr>
        <w:annotationRef/>
      </w:r>
      <w:r>
        <w:t>This sentence is not clear</w:t>
      </w:r>
    </w:p>
  </w:comment>
  <w:comment w:id="2" w:author="Dario Piga" w:date="2020-11-23T07:20:00Z" w:initials="DP">
    <w:p w14:paraId="5F2F8360" w14:textId="02D7A0E8" w:rsidR="00D8608A" w:rsidRDefault="00D8608A">
      <w:pPr>
        <w:pStyle w:val="Testocommento"/>
      </w:pPr>
      <w:r>
        <w:rPr>
          <w:rStyle w:val="Rimandocommento"/>
        </w:rPr>
        <w:annotationRef/>
      </w:r>
      <w:r>
        <w:t>Very good explanation</w:t>
      </w:r>
    </w:p>
  </w:comment>
  <w:comment w:id="3" w:author="Dario Piga" w:date="2020-11-23T07:20:00Z" w:initials="DP">
    <w:p w14:paraId="49D7C11C" w14:textId="41B0F956" w:rsidR="00D8608A" w:rsidRDefault="00D8608A">
      <w:pPr>
        <w:pStyle w:val="Testocommento"/>
      </w:pPr>
      <w:r>
        <w:rPr>
          <w:rStyle w:val="Rimandocommento"/>
        </w:rPr>
        <w:annotationRef/>
      </w:r>
      <w:r>
        <w:t xml:space="preserve">I would mention also “feature extraction”, that can be used in a second stage for   classification or clustering. </w:t>
      </w:r>
    </w:p>
  </w:comment>
  <w:comment w:id="4" w:author="Dario Piga" w:date="2020-11-23T09:27:00Z" w:initials="DP">
    <w:p w14:paraId="486E0C84" w14:textId="0098943F" w:rsidR="00D8608A" w:rsidRDefault="00D8608A">
      <w:pPr>
        <w:pStyle w:val="Testocommento"/>
      </w:pPr>
      <w:r>
        <w:rPr>
          <w:rStyle w:val="Rimandocommento"/>
        </w:rPr>
        <w:annotationRef/>
      </w:r>
      <w:r>
        <w:t>Do you want to specify here that g depends on some parameters? Do you want to specify that g goes from R^{</w:t>
      </w:r>
      <w:proofErr w:type="spellStart"/>
      <w:r>
        <w:t>n_x</w:t>
      </w:r>
      <w:proofErr w:type="spellEnd"/>
      <w:r>
        <w:t>} to R^{</w:t>
      </w:r>
      <w:proofErr w:type="spellStart"/>
      <w:r>
        <w:t>n_h</w:t>
      </w:r>
      <w:proofErr w:type="spellEnd"/>
      <w:r>
        <w:t xml:space="preserve">} where </w:t>
      </w:r>
      <w:proofErr w:type="spellStart"/>
      <w:r>
        <w:t>n_x</w:t>
      </w:r>
      <w:proofErr w:type="spellEnd"/>
      <w:r>
        <w:t xml:space="preserve"> and </w:t>
      </w:r>
      <w:proofErr w:type="spellStart"/>
      <w:r>
        <w:t>n_h</w:t>
      </w:r>
      <w:proofErr w:type="spellEnd"/>
      <w:r>
        <w:t xml:space="preserve"> is the input dimension and output dimension? This is just a suggestion, but there is definitely the risk that in this way you complicate the notation</w:t>
      </w:r>
    </w:p>
  </w:comment>
  <w:comment w:id="5" w:author="Dario Piga" w:date="2020-11-23T09:30:00Z" w:initials="DP">
    <w:p w14:paraId="475F70BD" w14:textId="0678677E" w:rsidR="00D8608A" w:rsidRDefault="00D8608A">
      <w:pPr>
        <w:pStyle w:val="Testocommento"/>
      </w:pPr>
      <w:r>
        <w:rPr>
          <w:rStyle w:val="Rimandocommento"/>
        </w:rPr>
        <w:annotationRef/>
      </w:r>
      <w:r>
        <w:t>This should be f(g(</w:t>
      </w:r>
      <w:proofErr w:type="spellStart"/>
      <w:r>
        <w:t>x_i</w:t>
      </w:r>
      <w:proofErr w:type="spellEnd"/>
      <w:r>
        <w:t>))</w:t>
      </w:r>
    </w:p>
  </w:comment>
  <w:comment w:id="7" w:author="Dario Piga" w:date="2020-11-23T09:30:00Z" w:initials="DP">
    <w:p w14:paraId="202EA9E8" w14:textId="1956D893" w:rsidR="00D8608A" w:rsidRDefault="00D8608A">
      <w:pPr>
        <w:pStyle w:val="Testocommento"/>
      </w:pPr>
      <w:r>
        <w:rPr>
          <w:rStyle w:val="Rimandocommento"/>
        </w:rPr>
        <w:annotationRef/>
      </w:r>
      <w:r>
        <w:t>See previous comment</w:t>
      </w:r>
    </w:p>
  </w:comment>
  <w:comment w:id="8" w:author="Dario Piga" w:date="2020-11-23T09:31:00Z" w:initials="DP">
    <w:p w14:paraId="1CD4E48F" w14:textId="77777777" w:rsidR="00D8608A" w:rsidRDefault="00D8608A">
      <w:pPr>
        <w:pStyle w:val="Testocommento"/>
      </w:pPr>
      <w:r>
        <w:rPr>
          <w:rStyle w:val="Rimandocommento"/>
        </w:rPr>
        <w:annotationRef/>
      </w:r>
      <w:r>
        <w:t>Loss function penalizing difference between input and output of the autoencoder?</w:t>
      </w:r>
    </w:p>
    <w:p w14:paraId="56D56CCB" w14:textId="5218CF48" w:rsidR="00D8608A" w:rsidRDefault="00D8608A">
      <w:pPr>
        <w:pStyle w:val="Testocommento"/>
      </w:pPr>
    </w:p>
  </w:comment>
  <w:comment w:id="9" w:author="Dario Piga" w:date="2020-11-23T09:34:00Z" w:initials="DP">
    <w:p w14:paraId="6EA7FCDC" w14:textId="71185C8C" w:rsidR="00D8608A" w:rsidRDefault="00D8608A">
      <w:pPr>
        <w:pStyle w:val="Testocommento"/>
      </w:pPr>
      <w:r>
        <w:rPr>
          <w:rStyle w:val="Rimandocommento"/>
        </w:rPr>
        <w:annotationRef/>
      </w:r>
      <w:r>
        <w:t xml:space="preserve">Just a note for myself: when you talk about expected value you should talk about probability distribution generating the random variables. </w:t>
      </w:r>
      <w:proofErr w:type="spellStart"/>
      <w:r>
        <w:t>Proabably</w:t>
      </w:r>
      <w:proofErr w:type="spellEnd"/>
      <w:r>
        <w:t xml:space="preserve"> is better to remove the expectation </w:t>
      </w:r>
      <w:proofErr w:type="gramStart"/>
      <w:r>
        <w:t>E[</w:t>
      </w:r>
      <w:proofErr w:type="gramEnd"/>
      <w:r>
        <w:t>] and just use the average</w:t>
      </w:r>
    </w:p>
  </w:comment>
  <w:comment w:id="10" w:author="Michela Sperti" w:date="2020-12-17T11:38:00Z" w:initials="MS">
    <w:p w14:paraId="5F170BDA" w14:textId="64B8B481" w:rsidR="00D8608A" w:rsidRDefault="00D8608A">
      <w:pPr>
        <w:pStyle w:val="Testocommento"/>
      </w:pPr>
      <w:r>
        <w:rPr>
          <w:rStyle w:val="Rimandocommento"/>
        </w:rPr>
        <w:annotationRef/>
      </w:r>
      <w:r>
        <w:t>Maybe I would explode a little more this explanation, since for me it is not perfectly clear. Is it the same for gradient descent, for example? Meaning: after the net has seen all observations, the weights (here f and g) are minimized? Is it correct?</w:t>
      </w:r>
    </w:p>
  </w:comment>
  <w:comment w:id="11" w:author="Dario Piga" w:date="2020-11-23T09:41:00Z" w:initials="DP">
    <w:p w14:paraId="2D10E702" w14:textId="6041841F" w:rsidR="00D8608A" w:rsidRDefault="00D8608A">
      <w:pPr>
        <w:pStyle w:val="Testocommento"/>
      </w:pPr>
      <w:r>
        <w:rPr>
          <w:rStyle w:val="Rimandocommento"/>
        </w:rPr>
        <w:annotationRef/>
      </w:r>
      <w:r>
        <w:t>Is it really regularization? This is the key principle behind autoencoders!!</w:t>
      </w:r>
    </w:p>
  </w:comment>
  <w:comment w:id="12" w:author="Dario Piga" w:date="2020-11-23T09:42:00Z" w:initials="DP">
    <w:p w14:paraId="2151979E" w14:textId="5807411C" w:rsidR="00D8608A" w:rsidRDefault="00D8608A">
      <w:pPr>
        <w:pStyle w:val="Testocommento"/>
      </w:pPr>
      <w:r>
        <w:rPr>
          <w:rStyle w:val="Rimandocommento"/>
        </w:rPr>
        <w:annotationRef/>
      </w:r>
      <w:r>
        <w:t xml:space="preserve">Not clear. You usually add </w:t>
      </w:r>
      <w:proofErr w:type="spellStart"/>
      <w:r>
        <w:t>regulariazion</w:t>
      </w:r>
      <w:proofErr w:type="spellEnd"/>
      <w:r>
        <w:t xml:space="preserve"> on the network parameters. You can add also on the latent features. But, as it is written now, it seems you add regularization at the output of the layers of the encoder and decoder networks</w:t>
      </w:r>
    </w:p>
  </w:comment>
  <w:comment w:id="13" w:author="Dario Piga" w:date="2020-11-23T09:56:00Z" w:initials="DP">
    <w:p w14:paraId="470B41BD" w14:textId="07CA82EF" w:rsidR="00D8608A" w:rsidRDefault="00D8608A" w:rsidP="00D06CA1">
      <w:pPr>
        <w:pStyle w:val="Testocommento"/>
      </w:pPr>
      <w:r>
        <w:rPr>
          <w:rStyle w:val="Rimandocommento"/>
        </w:rPr>
        <w:annotationRef/>
      </w:r>
      <w:r>
        <w:rPr>
          <w:rStyle w:val="Rimandocommento"/>
        </w:rPr>
        <w:annotationRef/>
      </w:r>
      <w:r>
        <w:t xml:space="preserve">Too strong limitation. You use MSE also when the input/output of the autoencoder are discrete (e.g., raw </w:t>
      </w:r>
      <w:proofErr w:type="spellStart"/>
      <w:r>
        <w:t>pixed</w:t>
      </w:r>
      <w:proofErr w:type="spellEnd"/>
      <w:r>
        <w:t xml:space="preserve"> values). In general, you DO NOT use MSE when the output is categorical</w:t>
      </w:r>
    </w:p>
    <w:p w14:paraId="44A40993" w14:textId="641037EC" w:rsidR="00D8608A" w:rsidRDefault="00D8608A">
      <w:pPr>
        <w:pStyle w:val="Testocommento"/>
      </w:pPr>
    </w:p>
  </w:comment>
  <w:comment w:id="14" w:author="Dario Piga" w:date="2020-11-23T09:58:00Z" w:initials="DP">
    <w:p w14:paraId="2DA3120C" w14:textId="43E4AC12" w:rsidR="00D8608A" w:rsidRDefault="00D8608A">
      <w:pPr>
        <w:pStyle w:val="Testocommento"/>
      </w:pPr>
      <w:r>
        <w:rPr>
          <w:rStyle w:val="Rimandocommento"/>
        </w:rPr>
        <w:annotationRef/>
      </w:r>
      <w:r>
        <w:t xml:space="preserve">No need to prove. The MSE is always non-negative and its takes value equal to zero (thus, its minimum) </w:t>
      </w:r>
      <w:proofErr w:type="spellStart"/>
      <w:r>
        <w:t>iff</w:t>
      </w:r>
      <w:proofErr w:type="spellEnd"/>
      <w:r>
        <w:t xml:space="preserve"> </w:t>
      </w:r>
      <w:proofErr w:type="spellStart"/>
      <w:r>
        <w:t>x_i</w:t>
      </w:r>
      <w:proofErr w:type="spellEnd"/>
      <w:r>
        <w:t xml:space="preserve"> = \tilde </w:t>
      </w:r>
      <w:proofErr w:type="spellStart"/>
      <w:r>
        <w:t>x_i</w:t>
      </w:r>
      <w:proofErr w:type="spellEnd"/>
      <w:r>
        <w:t xml:space="preserve"> </w:t>
      </w:r>
      <w:proofErr w:type="spellStart"/>
      <w:r>
        <w:t>forall</w:t>
      </w:r>
      <w:proofErr w:type="spellEnd"/>
      <w:r>
        <w:t xml:space="preserve"> </w:t>
      </w:r>
      <w:proofErr w:type="spellStart"/>
      <w:r>
        <w:t>i</w:t>
      </w:r>
      <w:proofErr w:type="spellEnd"/>
      <w:r>
        <w:t>=</w:t>
      </w:r>
      <w:proofErr w:type="gramStart"/>
      <w:r>
        <w:t>1,..</w:t>
      </w:r>
      <w:proofErr w:type="gramEnd"/>
      <w:r>
        <w:t xml:space="preserve">M </w:t>
      </w:r>
    </w:p>
  </w:comment>
  <w:comment w:id="15" w:author="Dario Piga" w:date="2020-11-23T10:00:00Z" w:initials="DP">
    <w:p w14:paraId="7DFABE2E" w14:textId="2EBEB219" w:rsidR="00D8608A" w:rsidRDefault="00D8608A">
      <w:pPr>
        <w:pStyle w:val="Testocommento"/>
      </w:pPr>
      <w:r>
        <w:rPr>
          <w:rStyle w:val="Rimandocommento"/>
        </w:rPr>
        <w:annotationRef/>
      </w:r>
      <w:r>
        <w:t>I suggest to remove this proof</w:t>
      </w:r>
    </w:p>
  </w:comment>
  <w:comment w:id="16" w:author="Dario Piga" w:date="2020-11-23T10:02:00Z" w:initials="DP">
    <w:p w14:paraId="4534E7E9" w14:textId="77777777" w:rsidR="00D8608A" w:rsidRDefault="00D8608A">
      <w:pPr>
        <w:pStyle w:val="Testocommento"/>
      </w:pPr>
      <w:r>
        <w:rPr>
          <w:rStyle w:val="Rimandocommento"/>
        </w:rPr>
        <w:annotationRef/>
      </w:r>
      <w:r>
        <w:t xml:space="preserve">Be careful with this definition. Usually cross-entropy is defined for scalar variables. For vector valued variables (like </w:t>
      </w:r>
      <w:proofErr w:type="spellStart"/>
      <w:r>
        <w:t>x_i</w:t>
      </w:r>
      <w:proofErr w:type="spellEnd"/>
      <w:r>
        <w:t xml:space="preserve">), what does </w:t>
      </w:r>
      <w:proofErr w:type="spellStart"/>
      <w:r>
        <w:t>x_i</w:t>
      </w:r>
      <w:proofErr w:type="spellEnd"/>
      <w:r>
        <w:t xml:space="preserve"> *log(</w:t>
      </w:r>
      <w:proofErr w:type="spellStart"/>
      <w:r>
        <w:t>x_i</w:t>
      </w:r>
      <w:proofErr w:type="spellEnd"/>
      <w:r>
        <w:t xml:space="preserve">) means??? If you mean element-wise multiplication, its fine, but this should be </w:t>
      </w:r>
      <w:proofErr w:type="gramStart"/>
      <w:r>
        <w:t>rewritten  (</w:t>
      </w:r>
      <w:proofErr w:type="gramEnd"/>
      <w:r>
        <w:t xml:space="preserve">indeed, you have to sum over all possible elements of </w:t>
      </w:r>
      <w:proofErr w:type="spellStart"/>
      <w:r>
        <w:t>x_i</w:t>
      </w:r>
      <w:proofErr w:type="spellEnd"/>
      <w:r>
        <w:t>). If it is not clear, I will explain it to you better.</w:t>
      </w:r>
    </w:p>
    <w:p w14:paraId="736F7870" w14:textId="2D7E244D" w:rsidR="00D8608A" w:rsidRDefault="00D8608A">
      <w:pPr>
        <w:pStyle w:val="Testocommento"/>
      </w:pPr>
    </w:p>
  </w:comment>
  <w:comment w:id="17" w:author="Dario Piga" w:date="2020-11-23T21:42:00Z" w:initials="DP">
    <w:p w14:paraId="7262EE53" w14:textId="1F9B5FE2" w:rsidR="00D8608A" w:rsidRDefault="00D8608A">
      <w:pPr>
        <w:pStyle w:val="Testocommento"/>
      </w:pPr>
      <w:r>
        <w:rPr>
          <w:rStyle w:val="Rimandocommento"/>
        </w:rPr>
        <w:annotationRef/>
      </w:r>
      <w:r>
        <w:t xml:space="preserve">Any reason for having now the index j </w:t>
      </w:r>
      <w:proofErr w:type="spellStart"/>
      <w:r>
        <w:t>instrad</w:t>
      </w:r>
      <w:proofErr w:type="spellEnd"/>
      <w:r>
        <w:t xml:space="preserve"> of </w:t>
      </w:r>
      <w:proofErr w:type="spellStart"/>
      <w:r>
        <w:t>i</w:t>
      </w:r>
      <w:proofErr w:type="spellEnd"/>
      <w:r>
        <w:t>?</w:t>
      </w:r>
    </w:p>
  </w:comment>
  <w:comment w:id="22" w:author="Dario Piga" w:date="2020-11-23T21:41:00Z" w:initials="DP">
    <w:p w14:paraId="0752CAEC" w14:textId="11E3853F" w:rsidR="00D8608A" w:rsidRDefault="00D8608A" w:rsidP="00A3292D">
      <w:pPr>
        <w:pStyle w:val="Testocommento"/>
      </w:pPr>
      <w:r>
        <w:rPr>
          <w:rStyle w:val="Rimandocommento"/>
        </w:rPr>
        <w:annotationRef/>
      </w:r>
      <w:r>
        <w:t xml:space="preserve">Strictly speaking, this is true only for </w:t>
      </w:r>
      <w:proofErr w:type="spellStart"/>
      <w:r>
        <w:t>x_j</w:t>
      </w:r>
      <w:proofErr w:type="spellEnd"/>
      <w:r>
        <w:t xml:space="preserve"> different than 0 or 1 since \tilde </w:t>
      </w:r>
      <w:proofErr w:type="spellStart"/>
      <w:r>
        <w:t>x_i</w:t>
      </w:r>
      <w:proofErr w:type="spellEnd"/>
      <w:r>
        <w:t xml:space="preserve"> can be neither 0 nor 1</w:t>
      </w:r>
    </w:p>
    <w:p w14:paraId="0BF657F4" w14:textId="0CA4B0F8" w:rsidR="00D8608A" w:rsidRDefault="00D8608A">
      <w:pPr>
        <w:pStyle w:val="Testocommento"/>
      </w:pPr>
    </w:p>
  </w:comment>
  <w:comment w:id="23" w:author="Dario Piga" w:date="2020-11-23T10:49:00Z" w:initials="DP">
    <w:p w14:paraId="7F9B4E35" w14:textId="1EE30660" w:rsidR="00D8608A" w:rsidRDefault="00D8608A">
      <w:pPr>
        <w:pStyle w:val="Testocommento"/>
      </w:pPr>
      <w:r>
        <w:rPr>
          <w:rStyle w:val="Rimandocommento"/>
        </w:rPr>
        <w:annotationRef/>
      </w:r>
      <w:r>
        <w:t>Have you already defined it in previous chapters?</w:t>
      </w:r>
    </w:p>
  </w:comment>
  <w:comment w:id="24" w:author="Dario Piga" w:date="2020-11-23T10:52:00Z" w:initials="DP">
    <w:p w14:paraId="4D240898" w14:textId="60FC5A55" w:rsidR="00D8608A" w:rsidRDefault="00D8608A">
      <w:pPr>
        <w:pStyle w:val="Testocommento"/>
      </w:pPr>
      <w:r>
        <w:rPr>
          <w:rStyle w:val="Rimandocommento"/>
        </w:rPr>
        <w:annotationRef/>
      </w:r>
      <w:r>
        <w:t>This is the MSE! Why do you call it now RE?</w:t>
      </w:r>
    </w:p>
  </w:comment>
  <w:comment w:id="25" w:author="Dario Piga" w:date="2020-11-23T10:59:00Z" w:initials="DP">
    <w:p w14:paraId="0B75C641" w14:textId="128E87BF" w:rsidR="00D8608A" w:rsidRDefault="00D8608A">
      <w:pPr>
        <w:pStyle w:val="Testocommento"/>
      </w:pPr>
      <w:r>
        <w:rPr>
          <w:rStyle w:val="Rimandocommento"/>
        </w:rPr>
        <w:annotationRef/>
      </w:r>
      <w:r>
        <w:t>I don’t think it’s important to spec</w:t>
      </w:r>
    </w:p>
  </w:comment>
  <w:comment w:id="26" w:author="Dario Piga" w:date="2020-11-23T11:26:00Z" w:initials="DP">
    <w:p w14:paraId="5F6C3069" w14:textId="3E8649D0" w:rsidR="00D8608A" w:rsidRDefault="00D8608A">
      <w:pPr>
        <w:pStyle w:val="Testocommento"/>
      </w:pPr>
      <w:r>
        <w:rPr>
          <w:rStyle w:val="Rimandocommento"/>
        </w:rPr>
        <w:annotationRef/>
      </w:r>
      <w:r>
        <w:t>Specify that pixel values are normalized between 0 and 1</w:t>
      </w:r>
    </w:p>
  </w:comment>
  <w:comment w:id="27" w:author="Dario Piga" w:date="2020-11-23T11:29:00Z" w:initials="DP">
    <w:p w14:paraId="4F1466E0" w14:textId="6F66048B" w:rsidR="00D8608A" w:rsidRDefault="00D8608A">
      <w:pPr>
        <w:pStyle w:val="Testocommento"/>
      </w:pPr>
      <w:r>
        <w:rPr>
          <w:rStyle w:val="Rimandocommento"/>
        </w:rPr>
        <w:annotationRef/>
      </w:r>
      <w:r>
        <w:t>This part of the sentence can be removed. Who cares if you have 10 classes…</w:t>
      </w:r>
    </w:p>
  </w:comment>
  <w:comment w:id="29" w:author="Dario Piga" w:date="2020-11-23T14:41:00Z" w:initials="DP">
    <w:p w14:paraId="7B497C35" w14:textId="1716F282" w:rsidR="00D8608A" w:rsidRDefault="00D8608A">
      <w:pPr>
        <w:pStyle w:val="Testocommento"/>
      </w:pPr>
      <w:r>
        <w:rPr>
          <w:rStyle w:val="Rimandocommento"/>
        </w:rPr>
        <w:annotationRef/>
      </w:r>
      <w:r>
        <w:t>Check if regularization is the correct term</w:t>
      </w:r>
    </w:p>
  </w:comment>
  <w:comment w:id="30" w:author="Dario Piga" w:date="2020-11-23T14:42:00Z" w:initials="DP">
    <w:p w14:paraId="3C1B953C" w14:textId="77777777" w:rsidR="00D8608A" w:rsidRDefault="00D8608A">
      <w:pPr>
        <w:pStyle w:val="Testocommento"/>
      </w:pPr>
      <w:r>
        <w:rPr>
          <w:rStyle w:val="Rimandocommento"/>
        </w:rPr>
        <w:annotationRef/>
      </w:r>
      <w:r>
        <w:t>We?????</w:t>
      </w:r>
    </w:p>
    <w:p w14:paraId="31DCA0E8" w14:textId="739BD3DC" w:rsidR="00D8608A" w:rsidRDefault="00D8608A">
      <w:pPr>
        <w:pStyle w:val="Testocommento"/>
      </w:pPr>
    </w:p>
  </w:comment>
  <w:comment w:id="31" w:author="Dario Piga" w:date="2020-11-23T14:43:00Z" w:initials="DP">
    <w:p w14:paraId="6528C642" w14:textId="1293483F" w:rsidR="00D8608A" w:rsidRDefault="00D8608A">
      <w:pPr>
        <w:pStyle w:val="Testocommento"/>
      </w:pPr>
      <w:r>
        <w:rPr>
          <w:rStyle w:val="Rimandocommento"/>
        </w:rPr>
        <w:annotationRef/>
      </w:r>
      <w:r>
        <w:t xml:space="preserve">Thus, PCA only provides a linear transformation of the features, while autoencoders are more </w:t>
      </w:r>
      <w:proofErr w:type="spellStart"/>
      <w:r>
        <w:t>more</w:t>
      </w:r>
      <w:proofErr w:type="spellEnd"/>
      <w:r>
        <w:t xml:space="preserve"> flexible and consider </w:t>
      </w:r>
      <w:proofErr w:type="spellStart"/>
      <w:proofErr w:type="gramStart"/>
      <w:r>
        <w:t>non.linear</w:t>
      </w:r>
      <w:proofErr w:type="spellEnd"/>
      <w:proofErr w:type="gramEnd"/>
      <w:r>
        <w:t xml:space="preserve"> transformations of the features </w:t>
      </w:r>
    </w:p>
  </w:comment>
  <w:comment w:id="32" w:author="Dario Piga" w:date="2020-11-23T14:48:00Z" w:initials="DP">
    <w:p w14:paraId="4F963297" w14:textId="2F8359F6" w:rsidR="00D8608A" w:rsidRDefault="00D8608A">
      <w:pPr>
        <w:pStyle w:val="Testocommento"/>
      </w:pPr>
      <w:r>
        <w:rPr>
          <w:rStyle w:val="Rimandocommento"/>
        </w:rPr>
        <w:annotationRef/>
      </w:r>
      <w:r>
        <w:t>Actually you are not considering the time need to train the auto-encoders. Anyway, once trained, the time to classify a test image will be much faster than without the autoencoder</w:t>
      </w:r>
    </w:p>
  </w:comment>
  <w:comment w:id="34" w:author="Dario Piga" w:date="2020-11-23T21:11:00Z" w:initials="DP">
    <w:p w14:paraId="690B44C0" w14:textId="30F0AF6D" w:rsidR="00D8608A" w:rsidRDefault="00D8608A">
      <w:pPr>
        <w:pStyle w:val="Testocommento"/>
      </w:pPr>
      <w:r>
        <w:rPr>
          <w:rStyle w:val="Rimandocommento"/>
        </w:rPr>
        <w:annotationRef/>
      </w:r>
      <w:r>
        <w:t xml:space="preserve">I do not know if it is true if you also consider the time for training the autoencoder. </w:t>
      </w:r>
    </w:p>
  </w:comment>
  <w:comment w:id="35" w:author="Dario Piga" w:date="2020-11-23T21:13:00Z" w:initials="DP">
    <w:p w14:paraId="09EB0B11" w14:textId="14AEF5E8" w:rsidR="00D8608A" w:rsidRDefault="00D8608A">
      <w:pPr>
        <w:pStyle w:val="Testocommento"/>
      </w:pPr>
      <w:r>
        <w:rPr>
          <w:rStyle w:val="Rimandocommento"/>
        </w:rPr>
        <w:annotationRef/>
      </w:r>
      <w:r>
        <w:t>This sentence is not clear to me…</w:t>
      </w:r>
    </w:p>
  </w:comment>
  <w:comment w:id="36" w:author="Dario Piga" w:date="2020-11-23T21:38:00Z" w:initials="DP">
    <w:p w14:paraId="16A1B479" w14:textId="1CF61C41" w:rsidR="00D8608A" w:rsidRDefault="00D8608A">
      <w:pPr>
        <w:pStyle w:val="Testocommento"/>
      </w:pPr>
      <w:r>
        <w:rPr>
          <w:rStyle w:val="Rimandocommento"/>
        </w:rPr>
        <w:annotationRef/>
      </w:r>
      <w:r>
        <w:t xml:space="preserve">If points are distributed randomly, this should be “approximately” not “equal”, as the right side of the formula </w:t>
      </w:r>
    </w:p>
  </w:comment>
  <w:comment w:id="37" w:author="Michela Sperti" w:date="2020-12-17T12:35:00Z" w:initials="MS">
    <w:p w14:paraId="1F7738F3" w14:textId="4416FA79" w:rsidR="00562A54" w:rsidRDefault="00562A54">
      <w:pPr>
        <w:pStyle w:val="Testocommento"/>
      </w:pPr>
      <w:r>
        <w:rPr>
          <w:rStyle w:val="Rimandocommento"/>
        </w:rPr>
        <w:annotationRef/>
      </w:r>
      <w:r>
        <w:t>Is there a definition for the “curse of dimensionality”? A sort or summary/recap of this concept? For me at this point, it is not perfectly clear. The theoretical cube example is brilliant, but can you explain it with a basic concept/example here?</w:t>
      </w:r>
    </w:p>
  </w:comment>
  <w:comment w:id="38" w:author="Dario Piga" w:date="2020-11-23T21:25:00Z" w:initials="DP">
    <w:p w14:paraId="4465FE05" w14:textId="3B5D95EE" w:rsidR="00D8608A" w:rsidRDefault="00D8608A">
      <w:pPr>
        <w:pStyle w:val="Testocommento"/>
      </w:pPr>
      <w:r>
        <w:rPr>
          <w:rStyle w:val="Rimandocommento"/>
        </w:rPr>
        <w:annotationRef/>
      </w:r>
      <w:r>
        <w:t>You can also mention fault detection (e.g., in a chemical plan)</w:t>
      </w:r>
    </w:p>
  </w:comment>
  <w:comment w:id="39" w:author="Dario Piga" w:date="2020-11-23T21:29:00Z" w:initials="DP">
    <w:p w14:paraId="30265137" w14:textId="1B81B8E1" w:rsidR="00D8608A" w:rsidRDefault="00D8608A">
      <w:pPr>
        <w:pStyle w:val="Testocommento"/>
      </w:pPr>
      <w:r>
        <w:t>Very clear explanation</w:t>
      </w:r>
      <w:r>
        <w:rPr>
          <w:rStyle w:val="Rimandocommento"/>
        </w:rPr>
        <w:annotationRef/>
      </w:r>
      <w:r>
        <w:t xml:space="preserve">. </w:t>
      </w:r>
    </w:p>
  </w:comment>
  <w:comment w:id="40" w:author="Dario Piga" w:date="2020-11-23T21:34:00Z" w:initials="DP">
    <w:p w14:paraId="20EE6358" w14:textId="6917815E" w:rsidR="00D8608A" w:rsidRDefault="00D8608A">
      <w:pPr>
        <w:pStyle w:val="Testocommento"/>
      </w:pPr>
      <w:r>
        <w:rPr>
          <w:rStyle w:val="Rimandocommento"/>
        </w:rPr>
        <w:annotationRef/>
      </w:r>
      <w:r>
        <w:t xml:space="preserve">I don’t know if this section is really clear. The main idea is explained, but doing deconvolution in the decoder may not be </w:t>
      </w:r>
      <w:proofErr w:type="spellStart"/>
      <w:r>
        <w:t>straighforward</w:t>
      </w:r>
      <w:proofErr w:type="spellEnd"/>
    </w:p>
  </w:comment>
  <w:comment w:id="41" w:author="Michela Sperti" w:date="2020-12-17T14:17:00Z" w:initials="MS">
    <w:p w14:paraId="55BFADBD" w14:textId="13E252CA" w:rsidR="00846FA3" w:rsidRDefault="00846FA3">
      <w:pPr>
        <w:pStyle w:val="Testocommento"/>
      </w:pPr>
      <w:r>
        <w:rPr>
          <w:rStyle w:val="Rimandocommento"/>
        </w:rPr>
        <w:annotationRef/>
      </w:r>
      <w:r>
        <w:t>You never explained what a sparse autoencoder is inside the text.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1B4A414" w15:done="0"/>
  <w15:commentEx w15:paraId="08BA7BCE" w15:done="0"/>
  <w15:commentEx w15:paraId="5F2F8360" w15:done="0"/>
  <w15:commentEx w15:paraId="49D7C11C" w15:done="0"/>
  <w15:commentEx w15:paraId="486E0C84" w15:done="0"/>
  <w15:commentEx w15:paraId="475F70BD" w15:done="0"/>
  <w15:commentEx w15:paraId="202EA9E8" w15:done="0"/>
  <w15:commentEx w15:paraId="56D56CCB" w15:done="0"/>
  <w15:commentEx w15:paraId="6EA7FCDC" w15:done="0"/>
  <w15:commentEx w15:paraId="5F170BDA" w15:done="0"/>
  <w15:commentEx w15:paraId="2D10E702" w15:done="0"/>
  <w15:commentEx w15:paraId="2151979E" w15:done="0"/>
  <w15:commentEx w15:paraId="44A40993" w15:done="0"/>
  <w15:commentEx w15:paraId="2DA3120C" w15:done="0"/>
  <w15:commentEx w15:paraId="7DFABE2E" w15:done="0"/>
  <w15:commentEx w15:paraId="736F7870" w15:done="0"/>
  <w15:commentEx w15:paraId="7262EE53" w15:done="0"/>
  <w15:commentEx w15:paraId="0BF657F4" w15:done="0"/>
  <w15:commentEx w15:paraId="7F9B4E35" w15:done="0"/>
  <w15:commentEx w15:paraId="4D240898" w15:done="0"/>
  <w15:commentEx w15:paraId="0B75C641" w15:done="0"/>
  <w15:commentEx w15:paraId="5F6C3069" w15:done="0"/>
  <w15:commentEx w15:paraId="4F1466E0" w15:done="0"/>
  <w15:commentEx w15:paraId="7B497C35" w15:done="0"/>
  <w15:commentEx w15:paraId="31DCA0E8" w15:done="0"/>
  <w15:commentEx w15:paraId="6528C642" w15:done="0"/>
  <w15:commentEx w15:paraId="4F963297" w15:done="0"/>
  <w15:commentEx w15:paraId="690B44C0" w15:done="0"/>
  <w15:commentEx w15:paraId="09EB0B11" w15:done="0"/>
  <w15:commentEx w15:paraId="16A1B479" w15:done="0"/>
  <w15:commentEx w15:paraId="1F7738F3" w15:done="0"/>
  <w15:commentEx w15:paraId="4465FE05" w15:done="0"/>
  <w15:commentEx w15:paraId="30265137" w15:done="0"/>
  <w15:commentEx w15:paraId="20EE6358" w15:done="0"/>
  <w15:commentEx w15:paraId="55BFADB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85C1A3" w16cex:dateUtc="2020-12-17T10:38:00Z"/>
  <w16cex:commentExtensible w16cex:durableId="2385CF11" w16cex:dateUtc="2020-12-17T11:35:00Z"/>
  <w16cex:commentExtensible w16cex:durableId="2385E714" w16cex:dateUtc="2020-12-17T13: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1B4A414" w16cid:durableId="2385B92F"/>
  <w16cid:commentId w16cid:paraId="08BA7BCE" w16cid:durableId="2385B930"/>
  <w16cid:commentId w16cid:paraId="5F2F8360" w16cid:durableId="2385B931"/>
  <w16cid:commentId w16cid:paraId="49D7C11C" w16cid:durableId="2385B932"/>
  <w16cid:commentId w16cid:paraId="486E0C84" w16cid:durableId="2385B933"/>
  <w16cid:commentId w16cid:paraId="475F70BD" w16cid:durableId="2385B934"/>
  <w16cid:commentId w16cid:paraId="202EA9E8" w16cid:durableId="2385B935"/>
  <w16cid:commentId w16cid:paraId="56D56CCB" w16cid:durableId="2385B936"/>
  <w16cid:commentId w16cid:paraId="6EA7FCDC" w16cid:durableId="2385B937"/>
  <w16cid:commentId w16cid:paraId="5F170BDA" w16cid:durableId="2385C1A3"/>
  <w16cid:commentId w16cid:paraId="2D10E702" w16cid:durableId="2385B938"/>
  <w16cid:commentId w16cid:paraId="2151979E" w16cid:durableId="2385B939"/>
  <w16cid:commentId w16cid:paraId="44A40993" w16cid:durableId="2385B93A"/>
  <w16cid:commentId w16cid:paraId="2DA3120C" w16cid:durableId="2385B93B"/>
  <w16cid:commentId w16cid:paraId="7DFABE2E" w16cid:durableId="2385B93C"/>
  <w16cid:commentId w16cid:paraId="736F7870" w16cid:durableId="2385B93D"/>
  <w16cid:commentId w16cid:paraId="7262EE53" w16cid:durableId="2385B93E"/>
  <w16cid:commentId w16cid:paraId="0BF657F4" w16cid:durableId="2385B93F"/>
  <w16cid:commentId w16cid:paraId="7F9B4E35" w16cid:durableId="2385B940"/>
  <w16cid:commentId w16cid:paraId="4D240898" w16cid:durableId="2385B941"/>
  <w16cid:commentId w16cid:paraId="0B75C641" w16cid:durableId="2385B942"/>
  <w16cid:commentId w16cid:paraId="5F6C3069" w16cid:durableId="2385B943"/>
  <w16cid:commentId w16cid:paraId="4F1466E0" w16cid:durableId="2385B944"/>
  <w16cid:commentId w16cid:paraId="7B497C35" w16cid:durableId="2385B945"/>
  <w16cid:commentId w16cid:paraId="31DCA0E8" w16cid:durableId="2385B946"/>
  <w16cid:commentId w16cid:paraId="6528C642" w16cid:durableId="2385B947"/>
  <w16cid:commentId w16cid:paraId="4F963297" w16cid:durableId="2385B948"/>
  <w16cid:commentId w16cid:paraId="690B44C0" w16cid:durableId="2385B949"/>
  <w16cid:commentId w16cid:paraId="09EB0B11" w16cid:durableId="2385B94A"/>
  <w16cid:commentId w16cid:paraId="16A1B479" w16cid:durableId="2385B94B"/>
  <w16cid:commentId w16cid:paraId="1F7738F3" w16cid:durableId="2385CF11"/>
  <w16cid:commentId w16cid:paraId="4465FE05" w16cid:durableId="2385B94C"/>
  <w16cid:commentId w16cid:paraId="30265137" w16cid:durableId="2385B94D"/>
  <w16cid:commentId w16cid:paraId="20EE6358" w16cid:durableId="2385B94E"/>
  <w16cid:commentId w16cid:paraId="55BFADBD" w16cid:durableId="2385E71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1F31D9" w14:textId="77777777" w:rsidR="00C45EF2" w:rsidRDefault="00C45EF2">
      <w:r>
        <w:separator/>
      </w:r>
    </w:p>
  </w:endnote>
  <w:endnote w:type="continuationSeparator" w:id="0">
    <w:p w14:paraId="14EDB476" w14:textId="77777777" w:rsidR="00C45EF2" w:rsidRDefault="00C45E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embedRegular r:id="rId1" w:fontKey="{01982779-E64A-481F-AE8A-884D69FBCAA4}"/>
    <w:embedBold r:id="rId2" w:fontKey="{E6B373FF-D06A-40BF-8B59-F88C83412E6C}"/>
    <w:embedItalic r:id="rId3" w:fontKey="{2EF86BED-3DAB-428F-A9AF-205C6FEA211F}"/>
    <w:embedBoldItalic r:id="rId4" w:fontKey="{A729C67D-9C3D-4CAA-8CB4-0DCB988D3563}"/>
  </w:font>
  <w:font w:name="Arial">
    <w:panose1 w:val="020B0604020202020204"/>
    <w:charset w:val="00"/>
    <w:family w:val="swiss"/>
    <w:pitch w:val="variable"/>
    <w:sig w:usb0="E0002EFF" w:usb1="C000785B" w:usb2="00000009" w:usb3="00000000" w:csb0="000001FF" w:csb1="00000000"/>
  </w:font>
  <w:font w:name="HelveticaNeue Condensed">
    <w:altName w:val="Arial"/>
    <w:charset w:val="00"/>
    <w:family w:val="swiss"/>
    <w:pitch w:val="variable"/>
    <w:sig w:usb0="00000003" w:usb1="00000000" w:usb2="00000000" w:usb3="00000000" w:csb0="00000001" w:csb1="00000000"/>
  </w:font>
  <w:font w:name="HelvetivaNeue Condensed">
    <w:altName w:val="Times New Roman"/>
    <w:charset w:val="00"/>
    <w:family w:val="roman"/>
    <w:pitch w:val="default"/>
  </w:font>
  <w:font w:name="PMingLiU">
    <w:altName w:val="新細明體"/>
    <w:panose1 w:val="02010601000101010101"/>
    <w:charset w:val="88"/>
    <w:family w:val="roman"/>
    <w:pitch w:val="variable"/>
    <w:sig w:usb0="A00002FF" w:usb1="28CFFCFA" w:usb2="00000016" w:usb3="00000000" w:csb0="00100001" w:csb1="00000000"/>
  </w:font>
  <w:font w:name="Utopia">
    <w:altName w:val="Utopia"/>
    <w:charset w:val="00"/>
    <w:family w:val="auto"/>
    <w:pitch w:val="variable"/>
    <w:sig w:usb0="8000002F" w:usb1="40000048" w:usb2="00000000" w:usb3="00000000" w:csb0="00000001" w:csb1="00000000"/>
    <w:embedRegular r:id="rId5" w:fontKey="{085EC0AB-1E5A-4805-A36B-51EED8CE8635}"/>
    <w:embedItalic r:id="rId6" w:fontKey="{DEAC43AE-C85A-47F9-9678-EB4F52839746}"/>
  </w:font>
  <w:font w:name="TheSansMonoConBlack">
    <w:altName w:val="TheSansMonoConBlack"/>
    <w:panose1 w:val="02000506040000020004"/>
    <w:charset w:val="00"/>
    <w:family w:val="modern"/>
    <w:notTrueType/>
    <w:pitch w:val="variable"/>
    <w:sig w:usb0="00000003" w:usb1="00000000" w:usb2="00000000" w:usb3="00000000" w:csb0="00000001" w:csb1="00000000"/>
  </w:font>
  <w:font w:name="Arial Narrow">
    <w:altName w:val="Arial Narrow"/>
    <w:panose1 w:val="020B0606020202030204"/>
    <w:charset w:val="00"/>
    <w:family w:val="swiss"/>
    <w:pitch w:val="variable"/>
    <w:sig w:usb0="00000287" w:usb1="00000800" w:usb2="00000000" w:usb3="00000000" w:csb0="0000009F" w:csb1="00000000"/>
    <w:embedRegular r:id="rId7" w:fontKey="{21EE297A-E4AD-41FF-A5B9-604D5E3D5A85}"/>
    <w:embedBold r:id="rId8" w:fontKey="{E9249B84-B0C2-45B9-B821-97B98F39F042}"/>
    <w:embedItalic r:id="rId9" w:fontKey="{E482CA79-D08B-4244-9A3C-7BCB3F5C4E0D}"/>
  </w:font>
  <w:font w:name="Utopia Bold">
    <w:altName w:val="Utopia"/>
    <w:charset w:val="00"/>
    <w:family w:val="auto"/>
    <w:pitch w:val="variable"/>
    <w:sig w:usb0="8000002F" w:usb1="40000048" w:usb2="00000000" w:usb3="00000000" w:csb0="00000001" w:csb1="00000000"/>
    <w:embedRegular r:id="rId10" w:fontKey="{06AD31A5-E88C-49C2-961E-599DB9CCED02}"/>
  </w:font>
  <w:font w:name="Book Antiqua">
    <w:panose1 w:val="02040602050305030304"/>
    <w:charset w:val="00"/>
    <w:family w:val="roman"/>
    <w:pitch w:val="variable"/>
    <w:sig w:usb0="00000287" w:usb1="00000000" w:usb2="00000000" w:usb3="00000000" w:csb0="0000009F" w:csb1="00000000"/>
    <w:embedRegular r:id="rId11" w:fontKey="{FC0D2C80-9C64-4D54-953D-E0BBA07363FF}"/>
  </w:font>
  <w:font w:name="TheSansMonoConNormal">
    <w:altName w:val="TheSansMonoConNormal"/>
    <w:panose1 w:val="02000506040000020004"/>
    <w:charset w:val="00"/>
    <w:family w:val="modern"/>
    <w:notTrueType/>
    <w:pitch w:val="variable"/>
    <w:sig w:usb0="00000003" w:usb1="00000000" w:usb2="00000000" w:usb3="00000000" w:csb0="00000001" w:csb1="00000000"/>
  </w:font>
  <w:font w:name="Times">
    <w:altName w:val="Times"/>
    <w:panose1 w:val="02020603050405020304"/>
    <w:charset w:val="00"/>
    <w:family w:val="roman"/>
    <w:pitch w:val="variable"/>
    <w:sig w:usb0="E0002EFF" w:usb1="C000785B" w:usb2="00000009" w:usb3="00000000" w:csb0="000001FF" w:csb1="00000000"/>
    <w:embedRegular r:id="rId12" w:fontKey="{DF5744CD-ED88-441A-8A9E-3D1D818EDF75}"/>
  </w:font>
  <w:font w:name="HelveticaNeue MediumExt">
    <w:altName w:val="Arial"/>
    <w:charset w:val="00"/>
    <w:family w:val="swiss"/>
    <w:pitch w:val="variable"/>
    <w:sig w:usb0="00000003" w:usb1="00000000" w:usb2="00000000" w:usb3="00000000" w:csb0="00000001" w:csb1="00000000"/>
  </w:font>
  <w:font w:name="UtopiaItalic">
    <w:altName w:val="Courier New"/>
    <w:charset w:val="00"/>
    <w:family w:val="decorative"/>
    <w:pitch w:val="variable"/>
    <w:sig w:usb0="00000003" w:usb1="00000000" w:usb2="00000000" w:usb3="00000000" w:csb0="00000001" w:csb1="00000000"/>
    <w:embedItalic r:id="rId13" w:fontKey="{47AE9E75-1673-4417-96FB-E80C82BE4EA4}"/>
  </w:font>
  <w:font w:name="Tahoma">
    <w:panose1 w:val="020B0604030504040204"/>
    <w:charset w:val="00"/>
    <w:family w:val="swiss"/>
    <w:pitch w:val="variable"/>
    <w:sig w:usb0="E1002EFF" w:usb1="C000605B" w:usb2="00000029" w:usb3="00000000" w:csb0="000101FF" w:csb1="00000000"/>
    <w:embedRegular r:id="rId14" w:fontKey="{31C835A4-B725-4AED-8A09-C591C688D2F3}"/>
  </w:font>
  <w:font w:name="Courier">
    <w:panose1 w:val="02070409020205020404"/>
    <w:charset w:val="00"/>
    <w:family w:val="auto"/>
    <w:notTrueType/>
    <w:pitch w:val="variable"/>
    <w:sig w:usb0="00000003" w:usb1="00000000" w:usb2="00000000" w:usb3="00000000" w:csb0="00000003" w:csb1="00000000"/>
  </w:font>
  <w:font w:name="ZapfDingbats">
    <w:altName w:val="Calibri"/>
    <w:charset w:val="00"/>
    <w:family w:val="decorative"/>
    <w:pitch w:val="variable"/>
    <w:sig w:usb0="00000003" w:usb1="00000000" w:usb2="00000000" w:usb3="00000000" w:csb0="00000001" w:csb1="00000000"/>
  </w:font>
  <w:font w:name="HelveticaNeue MediumCond">
    <w:altName w:val="Arial"/>
    <w:charset w:val="00"/>
    <w:family w:val="swiss"/>
    <w:pitch w:val="variable"/>
    <w:sig w:usb0="00000003" w:usb1="00000000" w:usb2="00000000" w:usb3="00000000" w:csb0="00000001" w:csb1="00000000"/>
  </w:font>
  <w:font w:name="Trebuchet MS">
    <w:altName w:val="Trebuchet MS"/>
    <w:panose1 w:val="020B0603020202020204"/>
    <w:charset w:val="00"/>
    <w:family w:val="swiss"/>
    <w:pitch w:val="variable"/>
    <w:sig w:usb0="00000687" w:usb1="00000000" w:usb2="00000000" w:usb3="00000000" w:csb0="0000009F" w:csb1="00000000"/>
    <w:embedBold r:id="rId15" w:fontKey="{AEDC06BF-ADE2-4336-94FC-FCBA68CA8C97}"/>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embedRegular r:id="rId16" w:fontKey="{D6EF978B-F90F-4348-ABCD-C9133241ADBD}"/>
    <w:embedItalic r:id="rId17" w:fontKey="{368EB1B6-15A2-4FEA-813D-E1EF8F5867E6}"/>
    <w:embedBoldItalic r:id="rId18" w:fontKey="{AC1391CF-5768-4197-B7D7-42701A2CF7D9}"/>
  </w:font>
  <w:font w:name="Cambria">
    <w:panose1 w:val="02040503050406030204"/>
    <w:charset w:val="00"/>
    <w:family w:val="roman"/>
    <w:pitch w:val="variable"/>
    <w:sig w:usb0="E00006FF" w:usb1="420024FF" w:usb2="02000000" w:usb3="00000000" w:csb0="0000019F" w:csb1="00000000"/>
    <w:embedRegular r:id="rId19" w:fontKey="{AC78B2A5-337C-428F-8C1C-08F07DF7074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E1006" w14:textId="488C5C51" w:rsidR="00D8608A" w:rsidRDefault="00D8608A">
    <w:pPr>
      <w:pStyle w:val="Pidipagina"/>
    </w:pPr>
    <w:r>
      <w:fldChar w:fldCharType="begin"/>
    </w:r>
    <w:r>
      <w:instrText xml:space="preserve"> PAGE   \* MERGEFORMAT </w:instrText>
    </w:r>
    <w:r>
      <w:fldChar w:fldCharType="separate"/>
    </w:r>
    <w:r>
      <w:rPr>
        <w:noProof/>
      </w:rPr>
      <w:t>20</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D8D928" w14:textId="5733D402" w:rsidR="00D8608A" w:rsidRDefault="00D8608A" w:rsidP="00384E5F">
    <w:pPr>
      <w:pStyle w:val="Pidipagina"/>
      <w:jc w:val="right"/>
    </w:pPr>
    <w:r>
      <w:fldChar w:fldCharType="begin"/>
    </w:r>
    <w:r>
      <w:instrText xml:space="preserve"> PAGE   \* MERGEFORMAT </w:instrText>
    </w:r>
    <w:r>
      <w:fldChar w:fldCharType="separate"/>
    </w:r>
    <w:r>
      <w:rPr>
        <w:noProof/>
      </w:rPr>
      <w:t>19</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4D0606" w14:textId="77777777" w:rsidR="00C45EF2" w:rsidRDefault="00C45EF2">
      <w:r>
        <w:separator/>
      </w:r>
    </w:p>
  </w:footnote>
  <w:footnote w:type="continuationSeparator" w:id="0">
    <w:p w14:paraId="5E9A3F5B" w14:textId="77777777" w:rsidR="00C45EF2" w:rsidRDefault="00C45EF2">
      <w:r>
        <w:continuationSeparator/>
      </w:r>
    </w:p>
  </w:footnote>
  <w:footnote w:id="1">
    <w:p w14:paraId="2DE8D35F" w14:textId="10415B5C" w:rsidR="00D8608A" w:rsidRPr="00F23A5B" w:rsidRDefault="00D8608A">
      <w:pPr>
        <w:pStyle w:val="Testonotaapidipagina"/>
      </w:pPr>
      <w:r>
        <w:rPr>
          <w:rStyle w:val="Rimandonotaapidipagina"/>
        </w:rPr>
        <w:footnoteRef/>
      </w:r>
      <w:r>
        <w:t xml:space="preserve"> You can check </w:t>
      </w:r>
      <w:proofErr w:type="spellStart"/>
      <w:r>
        <w:t>Rumelhart</w:t>
      </w:r>
      <w:proofErr w:type="spellEnd"/>
      <w:r>
        <w:t>, D.E., Hinton, G.E. Williams, R.J.: Parallel distributed processing: Explorations in the microstructure of cognition, Vol. 1. Chap. Learning Internal Representations by Error Propagation, pp. 318-162, MIT Press, Cambridge, MA, USA (1986).</w:t>
      </w:r>
    </w:p>
  </w:footnote>
  <w:footnote w:id="2">
    <w:p w14:paraId="3A2D4CD9" w14:textId="14AB5A13" w:rsidR="00D8608A" w:rsidRPr="002C2E8E" w:rsidRDefault="00D8608A" w:rsidP="003D4217">
      <w:pPr>
        <w:pStyle w:val="Testonotaapidipagina"/>
      </w:pPr>
      <w:r w:rsidRPr="002C2E8E">
        <w:rPr>
          <w:rStyle w:val="Rimandonotaapidipagina"/>
          <w:vertAlign w:val="baseline"/>
        </w:rPr>
        <w:footnoteRef/>
      </w:r>
      <w:r w:rsidRPr="002C2E8E">
        <w:t xml:space="preserve"> In this chapter we will discuss at length what we mean with error here.</w:t>
      </w:r>
    </w:p>
  </w:footnote>
  <w:footnote w:id="3">
    <w:p w14:paraId="17EF8E7C" w14:textId="42080AE5" w:rsidR="00D8608A" w:rsidRPr="00CA7A80" w:rsidRDefault="00D8608A">
      <w:pPr>
        <w:pStyle w:val="Testonotaapidipagina"/>
        <w:rPr>
          <w:lang w:val="de-DE"/>
        </w:rPr>
      </w:pPr>
      <w:r>
        <w:rPr>
          <w:rStyle w:val="Rimandonotaapidipagina"/>
        </w:rPr>
        <w:footnoteRef/>
      </w:r>
      <w:r w:rsidRPr="00CA7A80">
        <w:rPr>
          <w:lang w:val="de-DE"/>
        </w:rPr>
        <w:t xml:space="preserve"> Bank, D., </w:t>
      </w:r>
      <w:proofErr w:type="spellStart"/>
      <w:r w:rsidRPr="00CA7A80">
        <w:rPr>
          <w:lang w:val="de-DE"/>
        </w:rPr>
        <w:t>Koenigstein</w:t>
      </w:r>
      <w:proofErr w:type="spellEnd"/>
      <w:r w:rsidRPr="00CA7A80">
        <w:rPr>
          <w:lang w:val="de-DE"/>
        </w:rPr>
        <w:t xml:space="preserve">, N., </w:t>
      </w:r>
      <w:r>
        <w:rPr>
          <w:lang w:val="de-DE"/>
        </w:rPr>
        <w:t xml:space="preserve">and </w:t>
      </w:r>
      <w:proofErr w:type="spellStart"/>
      <w:r>
        <w:rPr>
          <w:lang w:val="de-DE"/>
        </w:rPr>
        <w:t>Giryes</w:t>
      </w:r>
      <w:proofErr w:type="spellEnd"/>
      <w:r>
        <w:rPr>
          <w:lang w:val="de-DE"/>
        </w:rPr>
        <w:t xml:space="preserve">, R., Autoencoders, </w:t>
      </w:r>
      <w:hyperlink r:id="rId1" w:history="1">
        <w:r w:rsidRPr="00633FED">
          <w:rPr>
            <w:rStyle w:val="Collegamentoipertestuale"/>
            <w:lang w:val="de-DE"/>
          </w:rPr>
          <w:t>https://arxiv.org/abs/2003.05991</w:t>
        </w:r>
      </w:hyperlink>
      <w:r>
        <w:rPr>
          <w:lang w:val="de-DE"/>
        </w:rPr>
        <w:t xml:space="preserve"> </w:t>
      </w:r>
    </w:p>
  </w:footnote>
  <w:footnote w:id="4">
    <w:p w14:paraId="004E8B02" w14:textId="77777777" w:rsidR="00D8608A" w:rsidRPr="00EC79CD" w:rsidRDefault="00D8608A" w:rsidP="005A1A34">
      <w:pPr>
        <w:pStyle w:val="Testonotaapidipagina"/>
        <w:rPr>
          <w:lang w:val="en-US"/>
        </w:rPr>
      </w:pPr>
      <w:r>
        <w:rPr>
          <w:rStyle w:val="Rimandonotaapidipagina"/>
        </w:rPr>
        <w:footnoteRef/>
      </w:r>
      <w:r w:rsidRPr="00EC79CD">
        <w:rPr>
          <w:lang w:val="en-US"/>
        </w:rPr>
        <w:t xml:space="preserve"> Imagine the MNIST dataset that you have seen many times in this book so far.</w:t>
      </w:r>
    </w:p>
  </w:footnote>
  <w:footnote w:id="5">
    <w:p w14:paraId="1428C424" w14:textId="42CD0A86" w:rsidR="00D8608A" w:rsidRPr="00F622C5" w:rsidRDefault="00D8608A">
      <w:pPr>
        <w:pStyle w:val="Testonotaapidipagina"/>
        <w:rPr>
          <w:lang w:val="en-US"/>
        </w:rPr>
      </w:pPr>
      <w:r>
        <w:rPr>
          <w:rStyle w:val="Rimandonotaapidipagina"/>
        </w:rPr>
        <w:footnoteRef/>
      </w:r>
      <w:r w:rsidRPr="00F622C5">
        <w:rPr>
          <w:lang w:val="en-US"/>
        </w:rPr>
        <w:t xml:space="preserve"> For example, if the encoder and the decoder are linear functions, you get what is called a linear autoencoder. See for more information </w:t>
      </w:r>
      <w:proofErr w:type="spellStart"/>
      <w:r w:rsidRPr="00F622C5">
        <w:rPr>
          <w:lang w:val="en-US"/>
        </w:rPr>
        <w:t>Baldi</w:t>
      </w:r>
      <w:proofErr w:type="spellEnd"/>
      <w:r w:rsidRPr="00F622C5">
        <w:rPr>
          <w:lang w:val="en-US"/>
        </w:rPr>
        <w:t xml:space="preserve">, P., </w:t>
      </w:r>
      <w:proofErr w:type="spellStart"/>
      <w:r w:rsidRPr="00F622C5">
        <w:rPr>
          <w:lang w:val="en-US"/>
        </w:rPr>
        <w:t>Hornik</w:t>
      </w:r>
      <w:proofErr w:type="spellEnd"/>
      <w:r>
        <w:rPr>
          <w:lang w:val="en-US"/>
        </w:rPr>
        <w:t xml:space="preserve">, K.: Neural networks and principal component analysis: Learning from examples without local minima, Neural </w:t>
      </w:r>
      <w:proofErr w:type="spellStart"/>
      <w:r>
        <w:rPr>
          <w:lang w:val="en-US"/>
        </w:rPr>
        <w:t>Netw</w:t>
      </w:r>
      <w:proofErr w:type="spellEnd"/>
      <w:r>
        <w:rPr>
          <w:lang w:val="en-US"/>
        </w:rPr>
        <w:t xml:space="preserve">. </w:t>
      </w:r>
      <w:r>
        <w:rPr>
          <w:b/>
          <w:bCs/>
          <w:lang w:val="en-US"/>
        </w:rPr>
        <w:t>2</w:t>
      </w:r>
      <w:r>
        <w:rPr>
          <w:lang w:val="en-US"/>
        </w:rPr>
        <w:t>(1), 53-58 (1989).</w:t>
      </w:r>
    </w:p>
  </w:footnote>
  <w:footnote w:id="6">
    <w:p w14:paraId="48C2BC93" w14:textId="59CAD195" w:rsidR="00D8608A" w:rsidRPr="0055663A" w:rsidRDefault="00D8608A">
      <w:pPr>
        <w:pStyle w:val="Testonotaapidipagina"/>
        <w:rPr>
          <w:lang w:val="de-DE"/>
        </w:rPr>
      </w:pPr>
      <w:r>
        <w:rPr>
          <w:rStyle w:val="Rimandonotaapidipagina"/>
        </w:rPr>
        <w:footnoteRef/>
      </w:r>
      <w:r w:rsidRPr="0055663A">
        <w:rPr>
          <w:lang w:val="de-DE"/>
        </w:rPr>
        <w:t xml:space="preserve"> Bank, D., </w:t>
      </w:r>
      <w:proofErr w:type="spellStart"/>
      <w:r w:rsidRPr="0055663A">
        <w:rPr>
          <w:lang w:val="de-DE"/>
        </w:rPr>
        <w:t>Koenigstein</w:t>
      </w:r>
      <w:proofErr w:type="spellEnd"/>
      <w:r w:rsidRPr="0055663A">
        <w:rPr>
          <w:lang w:val="de-DE"/>
        </w:rPr>
        <w:t xml:space="preserve">, N., and </w:t>
      </w:r>
      <w:proofErr w:type="spellStart"/>
      <w:r w:rsidRPr="0055663A">
        <w:rPr>
          <w:lang w:val="de-DE"/>
        </w:rPr>
        <w:t>Giryes</w:t>
      </w:r>
      <w:proofErr w:type="spellEnd"/>
      <w:r w:rsidRPr="0055663A">
        <w:rPr>
          <w:lang w:val="de-DE"/>
        </w:rPr>
        <w:t xml:space="preserve">, R., Autoencoders, </w:t>
      </w:r>
      <w:hyperlink r:id="rId2" w:history="1">
        <w:r w:rsidRPr="0055663A">
          <w:rPr>
            <w:rStyle w:val="Collegamentoipertestuale"/>
            <w:lang w:val="de-DE"/>
          </w:rPr>
          <w:t>https://arxiv.org/abs/2003.05991</w:t>
        </w:r>
      </w:hyperlink>
    </w:p>
  </w:footnote>
  <w:footnote w:id="7">
    <w:p w14:paraId="66F70870" w14:textId="0B7C34BD" w:rsidR="00D8608A" w:rsidRPr="00DD3B58" w:rsidRDefault="00D8608A">
      <w:pPr>
        <w:pStyle w:val="Testonotaapidipagina"/>
        <w:rPr>
          <w:lang w:val="en-US"/>
        </w:rPr>
      </w:pPr>
      <w:r>
        <w:rPr>
          <w:rStyle w:val="Rimandonotaapidipagina"/>
        </w:rPr>
        <w:footnoteRef/>
      </w:r>
      <w:r>
        <w:t xml:space="preserve"> </w:t>
      </w:r>
      <w:r w:rsidRPr="00DD3B58">
        <w:rPr>
          <w:lang w:val="en-US"/>
        </w:rPr>
        <w:t xml:space="preserve">A dense layer is simply a </w:t>
      </w:r>
      <w:r>
        <w:rPr>
          <w:lang w:val="en-US"/>
        </w:rPr>
        <w:t>set of neurons that gets their inputs from the previous layer. Each neuron in a dense layer gets as input the output of all neurons in the previous layer.</w:t>
      </w:r>
    </w:p>
  </w:footnote>
  <w:footnote w:id="8">
    <w:p w14:paraId="4C06B5B6" w14:textId="1D010FF3" w:rsidR="00D8608A" w:rsidRPr="00943692" w:rsidRDefault="00D8608A">
      <w:pPr>
        <w:pStyle w:val="Testonotaapidipagina"/>
      </w:pPr>
      <w:r>
        <w:rPr>
          <w:rStyle w:val="Rimandonotaapidipagina"/>
        </w:rPr>
        <w:footnoteRef/>
      </w:r>
      <w:r>
        <w:t xml:space="preserve"> The norm of a vector is simply the square root of the sum of the square of the components.</w:t>
      </w:r>
    </w:p>
  </w:footnote>
  <w:footnote w:id="9">
    <w:p w14:paraId="0F213E9D" w14:textId="6D3AF377" w:rsidR="00D8608A" w:rsidRPr="00943692" w:rsidRDefault="00D8608A">
      <w:pPr>
        <w:pStyle w:val="Testonotaapidipagina"/>
      </w:pPr>
      <w:r>
        <w:rPr>
          <w:rStyle w:val="Rimandonotaapidipagina"/>
        </w:rPr>
        <w:footnoteRef/>
      </w:r>
      <w:r>
        <w:t xml:space="preserve"> If we did not make this assumption, one would have to calculate the gradient of the loss function instead of the simple derivative.</w:t>
      </w:r>
    </w:p>
  </w:footnote>
  <w:footnote w:id="10">
    <w:p w14:paraId="5C3734B4" w14:textId="31DBFB9A" w:rsidR="00D8608A" w:rsidRPr="00605381" w:rsidRDefault="00D8608A">
      <w:pPr>
        <w:pStyle w:val="Testonotaapidipagina"/>
      </w:pPr>
      <w:r>
        <w:rPr>
          <w:rStyle w:val="Rimandonotaapidipagina"/>
        </w:rPr>
        <w:footnoteRef/>
      </w:r>
      <w:r>
        <w:t xml:space="preserve"> More information on the dataset can be found here: </w:t>
      </w:r>
      <w:hyperlink r:id="rId3" w:history="1">
        <w:r w:rsidRPr="006F5F8F">
          <w:rPr>
            <w:rStyle w:val="Collegamentoipertestuale"/>
          </w:rPr>
          <w:t>http://yann.lecun.com/exdb/mnist/</w:t>
        </w:r>
      </w:hyperlink>
      <w:r>
        <w:t xml:space="preserve">. </w:t>
      </w:r>
    </w:p>
  </w:footnote>
  <w:footnote w:id="11">
    <w:p w14:paraId="23D59DD7" w14:textId="4A8C064B" w:rsidR="00D8608A" w:rsidRPr="00943241" w:rsidRDefault="00D8608A" w:rsidP="00C2311A">
      <w:pPr>
        <w:pStyle w:val="FooterText"/>
      </w:pPr>
      <w:r>
        <w:rPr>
          <w:rStyle w:val="Rimandonotaapidipagina"/>
        </w:rPr>
        <w:footnoteRef/>
      </w:r>
      <w:r>
        <w:t xml:space="preserve"> </w:t>
      </w:r>
      <w:r w:rsidRPr="00C2311A">
        <w:rPr>
          <w:rStyle w:val="TestonotaapidipaginaCarattere"/>
        </w:rPr>
        <w:t xml:space="preserve">You can find the entire code at the address </w:t>
      </w:r>
      <w:hyperlink r:id="rId4" w:history="1">
        <w:r w:rsidRPr="00C2311A">
          <w:rPr>
            <w:rStyle w:val="TestonotaapidipaginaCarattere"/>
          </w:rPr>
          <w:t>https://adl.toelt.ai</w:t>
        </w:r>
      </w:hyperlink>
      <w:r w:rsidRPr="00C2311A">
        <w:rPr>
          <w:rStyle w:val="TestonotaapidipaginaCarattere"/>
        </w:rPr>
        <w:t>.</w:t>
      </w:r>
      <w:r>
        <w:t xml:space="preserve"> </w:t>
      </w:r>
    </w:p>
  </w:footnote>
  <w:footnote w:id="12">
    <w:p w14:paraId="0A16F71C" w14:textId="2D47D446" w:rsidR="00D8608A" w:rsidRPr="00DC0492" w:rsidRDefault="00D8608A">
      <w:pPr>
        <w:pStyle w:val="Testonotaapidipagina"/>
      </w:pPr>
      <w:r>
        <w:rPr>
          <w:rStyle w:val="Rimandonotaapidipagina"/>
        </w:rPr>
        <w:footnoteRef/>
      </w:r>
      <w:r>
        <w:t xml:space="preserve"> </w:t>
      </w:r>
      <w:proofErr w:type="spellStart"/>
      <w:r w:rsidRPr="00DC0492">
        <w:t>Akshay</w:t>
      </w:r>
      <w:proofErr w:type="spellEnd"/>
      <w:r w:rsidRPr="00DC0492">
        <w:t xml:space="preserve"> </w:t>
      </w:r>
      <w:proofErr w:type="spellStart"/>
      <w:r w:rsidRPr="00DC0492">
        <w:t>Balsubramani</w:t>
      </w:r>
      <w:proofErr w:type="spellEnd"/>
      <w:r w:rsidRPr="00DC0492">
        <w:t xml:space="preserve">, Sanjoy Dasgupta, and Yoav Freund. The fast convergence of incremental </w:t>
      </w:r>
      <w:proofErr w:type="spellStart"/>
      <w:r w:rsidRPr="00DC0492">
        <w:t>pca</w:t>
      </w:r>
      <w:proofErr w:type="spellEnd"/>
      <w:r w:rsidRPr="00DC0492">
        <w:t>. In Advances in neural information processing systems, pages 3174–3182, 2013.</w:t>
      </w:r>
    </w:p>
  </w:footnote>
  <w:footnote w:id="13">
    <w:p w14:paraId="42FC2A5D" w14:textId="3E2531A1" w:rsidR="00D8608A" w:rsidRPr="00380711" w:rsidRDefault="00D8608A">
      <w:pPr>
        <w:pStyle w:val="Testonotaapidipagina"/>
      </w:pPr>
      <w:r>
        <w:rPr>
          <w:rStyle w:val="Rimandonotaapidipagina"/>
        </w:rPr>
        <w:footnoteRef/>
      </w:r>
      <w:r>
        <w:t xml:space="preserve"> The examples have been run on Google Colab.</w:t>
      </w:r>
    </w:p>
  </w:footnote>
  <w:footnote w:id="14">
    <w:p w14:paraId="77E53DCF" w14:textId="34835399" w:rsidR="00D8608A" w:rsidRPr="00315518" w:rsidRDefault="00D8608A">
      <w:pPr>
        <w:pStyle w:val="Testonotaapidipagina"/>
      </w:pPr>
      <w:r>
        <w:rPr>
          <w:rStyle w:val="Rimandonotaapidipagina"/>
        </w:rPr>
        <w:footnoteRef/>
      </w:r>
      <w:r>
        <w:t xml:space="preserve"> Note that for these examples the accuracy is calculated applying the trained model on the test dataset, while the running time is the time needed to train the algorithm on the training dataset.</w:t>
      </w:r>
    </w:p>
  </w:footnote>
  <w:footnote w:id="15">
    <w:p w14:paraId="11F3830D" w14:textId="094F8C06" w:rsidR="00D8608A" w:rsidRPr="00A40D18" w:rsidRDefault="00D8608A">
      <w:pPr>
        <w:pStyle w:val="Testonotaapidipagina"/>
        <w:rPr>
          <w:lang w:val="en-US"/>
        </w:rPr>
      </w:pPr>
      <w:r>
        <w:rPr>
          <w:rStyle w:val="Rimandonotaapidipagina"/>
        </w:rPr>
        <w:footnoteRef/>
      </w:r>
      <w:r>
        <w:t xml:space="preserve"> </w:t>
      </w:r>
      <w:r w:rsidRPr="00A40D18">
        <w:rPr>
          <w:lang w:val="en-US"/>
        </w:rPr>
        <w:t xml:space="preserve">You can run those tests yourself going to Chapter 25 </w:t>
      </w:r>
      <w:r>
        <w:rPr>
          <w:lang w:val="en-US"/>
        </w:rPr>
        <w:t xml:space="preserve">at </w:t>
      </w:r>
      <w:hyperlink r:id="rId5" w:history="1">
        <w:r w:rsidRPr="000924E5">
          <w:rPr>
            <w:rStyle w:val="Collegamentoipertestuale"/>
            <w:lang w:val="en-US"/>
          </w:rPr>
          <w:t>https://adl.toelt.ai</w:t>
        </w:r>
      </w:hyperlink>
      <w:r>
        <w:rPr>
          <w:lang w:val="en-US"/>
        </w:rPr>
        <w:t xml:space="preserve">. </w:t>
      </w:r>
    </w:p>
  </w:footnote>
  <w:footnote w:id="16">
    <w:p w14:paraId="0B9262EC" w14:textId="2DF9E64C" w:rsidR="00D8608A" w:rsidRPr="00592406" w:rsidRDefault="00D8608A">
      <w:pPr>
        <w:pStyle w:val="Testonotaapidipagina"/>
        <w:rPr>
          <w:lang w:val="en-US"/>
        </w:rPr>
      </w:pPr>
      <w:r>
        <w:rPr>
          <w:rStyle w:val="Rimandonotaapidipagina"/>
        </w:rPr>
        <w:footnoteRef/>
      </w:r>
      <w:r>
        <w:t xml:space="preserve"> </w:t>
      </w:r>
      <w:hyperlink r:id="rId6" w:history="1">
        <w:r w:rsidRPr="00D24D56">
          <w:rPr>
            <w:rStyle w:val="Collegamentoipertestuale"/>
          </w:rPr>
          <w:t>https://research.zalando.com/welcome/mission/research-projects/fashion-mnist/</w:t>
        </w:r>
      </w:hyperlink>
      <w:r>
        <w:t xml:space="preserve"> </w:t>
      </w:r>
    </w:p>
  </w:footnote>
  <w:footnote w:id="17">
    <w:p w14:paraId="19CC7423" w14:textId="50D67816" w:rsidR="00D8608A" w:rsidRPr="005F2F88" w:rsidRDefault="00D8608A">
      <w:pPr>
        <w:pStyle w:val="Testonotaapidipagina"/>
        <w:rPr>
          <w:lang w:val="en-US"/>
        </w:rPr>
      </w:pPr>
      <w:r>
        <w:rPr>
          <w:rStyle w:val="Rimandonotaapidipagina"/>
        </w:rPr>
        <w:footnoteRef/>
      </w:r>
      <w:r>
        <w:t xml:space="preserve"> </w:t>
      </w:r>
      <w:hyperlink r:id="rId7" w:history="1">
        <w:r w:rsidRPr="00633FED">
          <w:rPr>
            <w:rStyle w:val="Collegamentoipertestuale"/>
          </w:rPr>
          <w:t>https://www.universetoday.com/36302/atoms-in-the-universe/</w:t>
        </w:r>
      </w:hyperlink>
      <w:r>
        <w:t xml:space="preserve"> </w:t>
      </w:r>
    </w:p>
  </w:footnote>
  <w:footnote w:id="18">
    <w:p w14:paraId="76DD2366" w14:textId="48C3A299" w:rsidR="00D8608A" w:rsidRPr="00E16821" w:rsidRDefault="00D8608A">
      <w:pPr>
        <w:pStyle w:val="Testonotaapidipagina"/>
        <w:rPr>
          <w:lang w:val="en-US"/>
        </w:rPr>
      </w:pPr>
      <w:r>
        <w:rPr>
          <w:rStyle w:val="Rimandonotaapidipagina"/>
        </w:rPr>
        <w:footnoteRef/>
      </w:r>
      <w:r>
        <w:t xml:space="preserve"> </w:t>
      </w:r>
      <w:r w:rsidRPr="00E16821">
        <w:rPr>
          <w:lang w:val="en-US"/>
        </w:rPr>
        <w:t xml:space="preserve">See for example </w:t>
      </w:r>
      <w:hyperlink r:id="rId8" w:history="1">
        <w:r w:rsidRPr="00E16821">
          <w:rPr>
            <w:rStyle w:val="Collegamentoipertestuale"/>
            <w:lang w:val="en-US"/>
          </w:rPr>
          <w:t>https://saketsathe.net/downloads/autoencode.pdf</w:t>
        </w:r>
      </w:hyperlink>
      <w:r w:rsidRPr="00E16821">
        <w:rPr>
          <w:lang w:val="en-US"/>
        </w:rPr>
        <w:t xml:space="preserve">. </w:t>
      </w:r>
    </w:p>
  </w:footnote>
  <w:footnote w:id="19">
    <w:p w14:paraId="64F02AE4" w14:textId="228C2286" w:rsidR="00D8608A" w:rsidRPr="00016FD1" w:rsidRDefault="00D8608A">
      <w:pPr>
        <w:pStyle w:val="Testonotaapidipagina"/>
        <w:rPr>
          <w:lang w:val="en-US"/>
        </w:rPr>
      </w:pPr>
      <w:r>
        <w:rPr>
          <w:rStyle w:val="Rimandonotaapidipagina"/>
        </w:rPr>
        <w:footnoteRef/>
      </w:r>
      <w:r>
        <w:t xml:space="preserve"> </w:t>
      </w:r>
      <w:r w:rsidRPr="00016FD1">
        <w:rPr>
          <w:lang w:val="en-US"/>
        </w:rPr>
        <w:t xml:space="preserve">Vincent, P., Larochelle, H. </w:t>
      </w:r>
      <w:proofErr w:type="spellStart"/>
      <w:r w:rsidRPr="00016FD1">
        <w:rPr>
          <w:lang w:val="en-US"/>
        </w:rPr>
        <w:t>Bengio</w:t>
      </w:r>
      <w:proofErr w:type="spellEnd"/>
      <w:r w:rsidRPr="00016FD1">
        <w:rPr>
          <w:lang w:val="en-US"/>
        </w:rPr>
        <w:t xml:space="preserve">, Y. </w:t>
      </w:r>
      <w:proofErr w:type="spellStart"/>
      <w:r>
        <w:rPr>
          <w:lang w:val="en-US"/>
        </w:rPr>
        <w:t>Manzagol</w:t>
      </w:r>
      <w:proofErr w:type="spellEnd"/>
      <w:r>
        <w:rPr>
          <w:lang w:val="en-US"/>
        </w:rPr>
        <w:t>, P.A.: Extracting and composing robust features with denoising autoencoders. In: Proceedings of the 25</w:t>
      </w:r>
      <w:r w:rsidRPr="00016FD1">
        <w:rPr>
          <w:vertAlign w:val="superscript"/>
          <w:lang w:val="en-US"/>
        </w:rPr>
        <w:t>th</w:t>
      </w:r>
      <w:r>
        <w:rPr>
          <w:lang w:val="en-US"/>
        </w:rPr>
        <w:t xml:space="preserve"> International Conference on Machine Learning, ICML ’08, pp. 1096-1103. ACM, New York, NY USA (2008)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334734" w14:textId="1FB46CB5" w:rsidR="00D8608A" w:rsidRPr="009D1121" w:rsidRDefault="00D8608A" w:rsidP="00F62E97">
    <w:pPr>
      <w:pStyle w:val="Intestazione"/>
      <w:rPr>
        <w:rFonts w:ascii="HelveticaNeue Condensed" w:hAnsi="HelveticaNeue Condensed"/>
        <w:sz w:val="20"/>
      </w:rPr>
    </w:pPr>
    <w:r w:rsidRPr="009D1121">
      <w:rPr>
        <w:rFonts w:ascii="HelveticaNeue Condensed" w:hAnsi="HelveticaNeue Condensed"/>
        <w:sz w:val="20"/>
      </w:rPr>
      <w:t xml:space="preserve">CHAPTER </w:t>
    </w:r>
    <w:r>
      <w:rPr>
        <w:rFonts w:ascii="HelveticaNeue Condensed" w:hAnsi="HelveticaNeue Condensed"/>
        <w:sz w:val="20"/>
      </w:rPr>
      <w:t>25 - AUTOENCODERS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8E8C08" w14:textId="62B60D36" w:rsidR="00D8608A" w:rsidRPr="00C528AF" w:rsidRDefault="00D8608A" w:rsidP="00463BAE">
    <w:pPr>
      <w:pStyle w:val="Intestazione"/>
      <w:ind w:left="-450"/>
      <w:jc w:val="right"/>
      <w:rPr>
        <w:rFonts w:ascii="HelveticaNeue Condensed" w:hAnsi="HelveticaNeue Condensed"/>
        <w:sz w:val="20"/>
      </w:rPr>
    </w:pPr>
    <w:r w:rsidRPr="00C528AF">
      <w:rPr>
        <w:rFonts w:ascii="HelveticaNeue Condensed" w:hAnsi="HelveticaNeue Condensed"/>
        <w:sz w:val="20"/>
      </w:rPr>
      <w:t xml:space="preserve">CHAPTER </w:t>
    </w:r>
    <w:r>
      <w:rPr>
        <w:rFonts w:ascii="HelveticaNeue Condensed" w:hAnsi="HelveticaNeue Condensed"/>
        <w:sz w:val="20"/>
      </w:rPr>
      <w:t>25 - AUTOENCODERS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729E97" w14:textId="0A57F005" w:rsidR="00D8608A" w:rsidRPr="000F5D51" w:rsidRDefault="00D8608A" w:rsidP="000F5D51">
    <w:pPr>
      <w:pStyle w:val="Intestazione"/>
      <w:spacing w:after="1200"/>
      <w:rPr>
        <w:rFonts w:ascii="Arial" w:hAnsi="Arial"/>
        <w:b/>
        <w:sz w:val="36"/>
      </w:rPr>
    </w:pPr>
    <w:r w:rsidRPr="000F5D51">
      <w:rPr>
        <w:rFonts w:ascii="Arial" w:hAnsi="Arial"/>
        <w:b/>
        <w:sz w:val="36"/>
      </w:rPr>
      <w:t xml:space="preserve">C H A P T E </w:t>
    </w:r>
    <w:proofErr w:type="gramStart"/>
    <w:r w:rsidRPr="000F5D51">
      <w:rPr>
        <w:rFonts w:ascii="Arial" w:hAnsi="Arial"/>
        <w:b/>
        <w:sz w:val="36"/>
      </w:rPr>
      <w:t>R</w:t>
    </w:r>
    <w:r>
      <w:rPr>
        <w:rFonts w:ascii="Arial" w:hAnsi="Arial"/>
        <w:b/>
        <w:sz w:val="36"/>
      </w:rPr>
      <w:t xml:space="preserve">  25</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6" type="#_x0000_t75" alt="A picture containing drawing&#10;&#10;&#10;&#10;&#10;&#10;&#10;&#10;&#10;&#10;&#10;&#10;&#10;&#10;Description automatically generated" style="width:86.95pt;height:79pt;visibility:visible" o:bullet="t">
        <v:imagedata r:id="rId1" o:title="A picture containing drawing&#10;&#10;&#10;&#10;&#10;&#10;&#10;&#10;&#10;&#10;&#10;&#10;&#10;&#10;Description automatically generated"/>
      </v:shape>
    </w:pict>
  </w:numPicBullet>
  <w:abstractNum w:abstractNumId="0" w15:restartNumberingAfterBreak="0">
    <w:nsid w:val="FFFFFF7C"/>
    <w:multiLevelType w:val="singleLevel"/>
    <w:tmpl w:val="B002DF7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F8A6A28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B2AA4E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78CAE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498D18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B32F96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11AA10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0FE25B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A5E80F6"/>
    <w:lvl w:ilvl="0">
      <w:start w:val="1"/>
      <w:numFmt w:val="decimal"/>
      <w:pStyle w:val="Numeroelenco"/>
      <w:lvlText w:val="%1."/>
      <w:lvlJc w:val="left"/>
      <w:pPr>
        <w:tabs>
          <w:tab w:val="num" w:pos="360"/>
        </w:tabs>
        <w:ind w:left="360" w:hanging="360"/>
      </w:pPr>
    </w:lvl>
  </w:abstractNum>
  <w:abstractNum w:abstractNumId="9" w15:restartNumberingAfterBreak="0">
    <w:nsid w:val="FFFFFF89"/>
    <w:multiLevelType w:val="singleLevel"/>
    <w:tmpl w:val="9DF0AAB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3D262E6"/>
    <w:multiLevelType w:val="hybridMultilevel"/>
    <w:tmpl w:val="CF5A58B0"/>
    <w:lvl w:ilvl="0" w:tplc="62AA7104">
      <w:start w:val="1"/>
      <w:numFmt w:val="decimal"/>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16" w15:restartNumberingAfterBreak="0">
    <w:nsid w:val="370D39AE"/>
    <w:multiLevelType w:val="hybridMultilevel"/>
    <w:tmpl w:val="81CCE7F8"/>
    <w:lvl w:ilvl="0" w:tplc="CE0EA4D8">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8" w15:restartNumberingAfterBreak="0">
    <w:nsid w:val="3A936702"/>
    <w:multiLevelType w:val="hybridMultilevel"/>
    <w:tmpl w:val="6E9E27F2"/>
    <w:lvl w:ilvl="0" w:tplc="F94443AC">
      <w:start w:val="1"/>
      <w:numFmt w:val="lowerLetter"/>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4C1A3666"/>
    <w:multiLevelType w:val="hybridMultilevel"/>
    <w:tmpl w:val="4476D452"/>
    <w:lvl w:ilvl="0" w:tplc="1A7EBC52">
      <w:start w:val="25"/>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CC25960"/>
    <w:multiLevelType w:val="hybridMultilevel"/>
    <w:tmpl w:val="5F9C4C10"/>
    <w:lvl w:ilvl="0" w:tplc="DC4626F2">
      <w:start w:val="1"/>
      <w:numFmt w:val="decimal"/>
      <w:pStyle w:val="Mappadocumento"/>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6FD34263"/>
    <w:multiLevelType w:val="hybridMultilevel"/>
    <w:tmpl w:val="2A1CC682"/>
    <w:lvl w:ilvl="0" w:tplc="FE6CFF62">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5"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22"/>
  </w:num>
  <w:num w:numId="2">
    <w:abstractNumId w:val="10"/>
  </w:num>
  <w:num w:numId="3">
    <w:abstractNumId w:val="25"/>
  </w:num>
  <w:num w:numId="4">
    <w:abstractNumId w:val="14"/>
  </w:num>
  <w:num w:numId="5">
    <w:abstractNumId w:val="19"/>
  </w:num>
  <w:num w:numId="6">
    <w:abstractNumId w:val="13"/>
  </w:num>
  <w:num w:numId="7">
    <w:abstractNumId w:val="12"/>
  </w:num>
  <w:num w:numId="8">
    <w:abstractNumId w:val="21"/>
  </w:num>
  <w:num w:numId="9">
    <w:abstractNumId w:val="23"/>
  </w:num>
  <w:num w:numId="10">
    <w:abstractNumId w:val="16"/>
  </w:num>
  <w:num w:numId="11">
    <w:abstractNumId w:val="11"/>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15"/>
  </w:num>
  <w:num w:numId="23">
    <w:abstractNumId w:val="16"/>
    <w:lvlOverride w:ilvl="0">
      <w:startOverride w:val="1"/>
    </w:lvlOverride>
  </w:num>
  <w:num w:numId="24">
    <w:abstractNumId w:val="18"/>
  </w:num>
  <w:num w:numId="25">
    <w:abstractNumId w:val="17"/>
  </w:num>
  <w:num w:numId="26">
    <w:abstractNumId w:val="24"/>
  </w:num>
  <w:num w:numId="27">
    <w:abstractNumId w:val="20"/>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ario Piga">
    <w15:presenceInfo w15:providerId="Windows Live" w15:userId="990e920fa1f0b138"/>
  </w15:person>
  <w15:person w15:author="Michela Sperti">
    <w15:presenceInfo w15:providerId="Windows Live" w15:userId="2c479a1eeea624a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embedTrueTypeFonts/>
  <w:mirrorMargins/>
  <w:proofState w:spelling="clean" w:grammar="clean"/>
  <w:attachedTemplate r:id="rId1"/>
  <w:linkStyle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4202"/>
    <w:rsid w:val="00000C0F"/>
    <w:rsid w:val="00001BC8"/>
    <w:rsid w:val="00002570"/>
    <w:rsid w:val="0000323E"/>
    <w:rsid w:val="00004A45"/>
    <w:rsid w:val="0000546D"/>
    <w:rsid w:val="00005973"/>
    <w:rsid w:val="00006EC0"/>
    <w:rsid w:val="00010427"/>
    <w:rsid w:val="00010981"/>
    <w:rsid w:val="00010B8C"/>
    <w:rsid w:val="00010FBF"/>
    <w:rsid w:val="00011461"/>
    <w:rsid w:val="00013C3D"/>
    <w:rsid w:val="00013EFB"/>
    <w:rsid w:val="0001506D"/>
    <w:rsid w:val="00016B27"/>
    <w:rsid w:val="00016FD1"/>
    <w:rsid w:val="00021A6B"/>
    <w:rsid w:val="000239A1"/>
    <w:rsid w:val="00023C8A"/>
    <w:rsid w:val="00023EBE"/>
    <w:rsid w:val="000259EC"/>
    <w:rsid w:val="00031178"/>
    <w:rsid w:val="00031D66"/>
    <w:rsid w:val="000337AA"/>
    <w:rsid w:val="00033AEB"/>
    <w:rsid w:val="000345ED"/>
    <w:rsid w:val="000345FB"/>
    <w:rsid w:val="00035BD6"/>
    <w:rsid w:val="00037550"/>
    <w:rsid w:val="000406D2"/>
    <w:rsid w:val="00041B40"/>
    <w:rsid w:val="00042176"/>
    <w:rsid w:val="000442E8"/>
    <w:rsid w:val="0004454D"/>
    <w:rsid w:val="00045C61"/>
    <w:rsid w:val="000509A4"/>
    <w:rsid w:val="00050CC4"/>
    <w:rsid w:val="0005135B"/>
    <w:rsid w:val="0005193F"/>
    <w:rsid w:val="00051EE4"/>
    <w:rsid w:val="000615C8"/>
    <w:rsid w:val="00061D2C"/>
    <w:rsid w:val="00064306"/>
    <w:rsid w:val="000644A7"/>
    <w:rsid w:val="00065BEA"/>
    <w:rsid w:val="00080639"/>
    <w:rsid w:val="000810AA"/>
    <w:rsid w:val="00082533"/>
    <w:rsid w:val="00082B8F"/>
    <w:rsid w:val="000847CC"/>
    <w:rsid w:val="00086F32"/>
    <w:rsid w:val="00086F89"/>
    <w:rsid w:val="00090E06"/>
    <w:rsid w:val="000911BB"/>
    <w:rsid w:val="000912A2"/>
    <w:rsid w:val="0009547A"/>
    <w:rsid w:val="00096521"/>
    <w:rsid w:val="0009798B"/>
    <w:rsid w:val="000A0F0B"/>
    <w:rsid w:val="000A2483"/>
    <w:rsid w:val="000A30D9"/>
    <w:rsid w:val="000A6731"/>
    <w:rsid w:val="000B0E13"/>
    <w:rsid w:val="000B1377"/>
    <w:rsid w:val="000B18A4"/>
    <w:rsid w:val="000B202B"/>
    <w:rsid w:val="000B2721"/>
    <w:rsid w:val="000B3F8F"/>
    <w:rsid w:val="000B50EE"/>
    <w:rsid w:val="000B5475"/>
    <w:rsid w:val="000C0458"/>
    <w:rsid w:val="000C0F5D"/>
    <w:rsid w:val="000C3E09"/>
    <w:rsid w:val="000C59CA"/>
    <w:rsid w:val="000C6E91"/>
    <w:rsid w:val="000C7418"/>
    <w:rsid w:val="000D10CC"/>
    <w:rsid w:val="000D229A"/>
    <w:rsid w:val="000D2696"/>
    <w:rsid w:val="000D3660"/>
    <w:rsid w:val="000D4A33"/>
    <w:rsid w:val="000D5E2C"/>
    <w:rsid w:val="000D620C"/>
    <w:rsid w:val="000E1D25"/>
    <w:rsid w:val="000E3A99"/>
    <w:rsid w:val="000F2A76"/>
    <w:rsid w:val="000F32AF"/>
    <w:rsid w:val="000F5395"/>
    <w:rsid w:val="000F58CE"/>
    <w:rsid w:val="000F5D51"/>
    <w:rsid w:val="000F7CF1"/>
    <w:rsid w:val="0010072F"/>
    <w:rsid w:val="00100B19"/>
    <w:rsid w:val="00101995"/>
    <w:rsid w:val="00103648"/>
    <w:rsid w:val="0010365F"/>
    <w:rsid w:val="00103E6D"/>
    <w:rsid w:val="00104E86"/>
    <w:rsid w:val="00106531"/>
    <w:rsid w:val="00110A08"/>
    <w:rsid w:val="00111A42"/>
    <w:rsid w:val="00111F38"/>
    <w:rsid w:val="00114845"/>
    <w:rsid w:val="001176CB"/>
    <w:rsid w:val="001208AB"/>
    <w:rsid w:val="00122668"/>
    <w:rsid w:val="0012387C"/>
    <w:rsid w:val="00125482"/>
    <w:rsid w:val="00125CC5"/>
    <w:rsid w:val="00130520"/>
    <w:rsid w:val="00130F30"/>
    <w:rsid w:val="00131826"/>
    <w:rsid w:val="00134C0C"/>
    <w:rsid w:val="00135785"/>
    <w:rsid w:val="0013591E"/>
    <w:rsid w:val="0013691A"/>
    <w:rsid w:val="00137913"/>
    <w:rsid w:val="0014280B"/>
    <w:rsid w:val="00143798"/>
    <w:rsid w:val="001442B5"/>
    <w:rsid w:val="001504F6"/>
    <w:rsid w:val="001508DE"/>
    <w:rsid w:val="00150AD1"/>
    <w:rsid w:val="00150B91"/>
    <w:rsid w:val="00150DAA"/>
    <w:rsid w:val="001550D3"/>
    <w:rsid w:val="00157354"/>
    <w:rsid w:val="001575B8"/>
    <w:rsid w:val="00160653"/>
    <w:rsid w:val="001623DA"/>
    <w:rsid w:val="0016272D"/>
    <w:rsid w:val="0016389F"/>
    <w:rsid w:val="00166548"/>
    <w:rsid w:val="00173C8B"/>
    <w:rsid w:val="001749F0"/>
    <w:rsid w:val="00174FD7"/>
    <w:rsid w:val="001770CD"/>
    <w:rsid w:val="0017725E"/>
    <w:rsid w:val="001774F8"/>
    <w:rsid w:val="0017785E"/>
    <w:rsid w:val="00177A49"/>
    <w:rsid w:val="00177B3B"/>
    <w:rsid w:val="00181109"/>
    <w:rsid w:val="00182BE7"/>
    <w:rsid w:val="00184D83"/>
    <w:rsid w:val="00186BEC"/>
    <w:rsid w:val="00192211"/>
    <w:rsid w:val="00192A8B"/>
    <w:rsid w:val="00192F92"/>
    <w:rsid w:val="0019452D"/>
    <w:rsid w:val="00195810"/>
    <w:rsid w:val="00197726"/>
    <w:rsid w:val="0019783E"/>
    <w:rsid w:val="00197A02"/>
    <w:rsid w:val="001A05D6"/>
    <w:rsid w:val="001A072C"/>
    <w:rsid w:val="001A2536"/>
    <w:rsid w:val="001A2DD2"/>
    <w:rsid w:val="001A348E"/>
    <w:rsid w:val="001A57A5"/>
    <w:rsid w:val="001A57E0"/>
    <w:rsid w:val="001A6814"/>
    <w:rsid w:val="001A74DA"/>
    <w:rsid w:val="001B0BF7"/>
    <w:rsid w:val="001B1D98"/>
    <w:rsid w:val="001B2458"/>
    <w:rsid w:val="001B28D0"/>
    <w:rsid w:val="001B2CCF"/>
    <w:rsid w:val="001B4BB4"/>
    <w:rsid w:val="001B5784"/>
    <w:rsid w:val="001B7B8A"/>
    <w:rsid w:val="001C314C"/>
    <w:rsid w:val="001C5451"/>
    <w:rsid w:val="001C64A5"/>
    <w:rsid w:val="001D12E2"/>
    <w:rsid w:val="001D3380"/>
    <w:rsid w:val="001D37CE"/>
    <w:rsid w:val="001D4B3F"/>
    <w:rsid w:val="001D4DF3"/>
    <w:rsid w:val="001E2171"/>
    <w:rsid w:val="001E317E"/>
    <w:rsid w:val="001E4425"/>
    <w:rsid w:val="001E561E"/>
    <w:rsid w:val="001E636A"/>
    <w:rsid w:val="001F0AEC"/>
    <w:rsid w:val="001F0E09"/>
    <w:rsid w:val="001F26E2"/>
    <w:rsid w:val="001F4B5D"/>
    <w:rsid w:val="00201290"/>
    <w:rsid w:val="002012BB"/>
    <w:rsid w:val="00202B5E"/>
    <w:rsid w:val="00203F38"/>
    <w:rsid w:val="002048AD"/>
    <w:rsid w:val="0020588C"/>
    <w:rsid w:val="002058F5"/>
    <w:rsid w:val="002062D7"/>
    <w:rsid w:val="002151B9"/>
    <w:rsid w:val="00216171"/>
    <w:rsid w:val="00216981"/>
    <w:rsid w:val="002213E2"/>
    <w:rsid w:val="00222109"/>
    <w:rsid w:val="002242CF"/>
    <w:rsid w:val="002252BB"/>
    <w:rsid w:val="00225559"/>
    <w:rsid w:val="00226774"/>
    <w:rsid w:val="00226D92"/>
    <w:rsid w:val="002305C4"/>
    <w:rsid w:val="0023066E"/>
    <w:rsid w:val="0023208D"/>
    <w:rsid w:val="0023262B"/>
    <w:rsid w:val="002342FD"/>
    <w:rsid w:val="00234D57"/>
    <w:rsid w:val="00235756"/>
    <w:rsid w:val="00235823"/>
    <w:rsid w:val="0023597C"/>
    <w:rsid w:val="00236651"/>
    <w:rsid w:val="002409A2"/>
    <w:rsid w:val="00240F96"/>
    <w:rsid w:val="002419E0"/>
    <w:rsid w:val="0024356E"/>
    <w:rsid w:val="00243E16"/>
    <w:rsid w:val="00245D21"/>
    <w:rsid w:val="002504DD"/>
    <w:rsid w:val="00253200"/>
    <w:rsid w:val="00253536"/>
    <w:rsid w:val="00253B76"/>
    <w:rsid w:val="00256940"/>
    <w:rsid w:val="002612C6"/>
    <w:rsid w:val="00261E76"/>
    <w:rsid w:val="002620F5"/>
    <w:rsid w:val="00262C4A"/>
    <w:rsid w:val="002630E7"/>
    <w:rsid w:val="00263452"/>
    <w:rsid w:val="00263F56"/>
    <w:rsid w:val="00264A56"/>
    <w:rsid w:val="00264AC3"/>
    <w:rsid w:val="00270490"/>
    <w:rsid w:val="0027221C"/>
    <w:rsid w:val="00276249"/>
    <w:rsid w:val="002762F0"/>
    <w:rsid w:val="0027780C"/>
    <w:rsid w:val="00281EE1"/>
    <w:rsid w:val="0028311F"/>
    <w:rsid w:val="00283215"/>
    <w:rsid w:val="00286880"/>
    <w:rsid w:val="00291480"/>
    <w:rsid w:val="00291EFF"/>
    <w:rsid w:val="00292BB8"/>
    <w:rsid w:val="00292F88"/>
    <w:rsid w:val="002945EA"/>
    <w:rsid w:val="002972EC"/>
    <w:rsid w:val="00297BF7"/>
    <w:rsid w:val="00297C33"/>
    <w:rsid w:val="00297E79"/>
    <w:rsid w:val="002A0593"/>
    <w:rsid w:val="002A19CF"/>
    <w:rsid w:val="002A2369"/>
    <w:rsid w:val="002A2819"/>
    <w:rsid w:val="002A3080"/>
    <w:rsid w:val="002A3269"/>
    <w:rsid w:val="002A337D"/>
    <w:rsid w:val="002A41E7"/>
    <w:rsid w:val="002A45BE"/>
    <w:rsid w:val="002A4E26"/>
    <w:rsid w:val="002A6E3F"/>
    <w:rsid w:val="002A731E"/>
    <w:rsid w:val="002B30DB"/>
    <w:rsid w:val="002C001B"/>
    <w:rsid w:val="002C1AA4"/>
    <w:rsid w:val="002C2B5B"/>
    <w:rsid w:val="002C2E8E"/>
    <w:rsid w:val="002C3246"/>
    <w:rsid w:val="002C3EE6"/>
    <w:rsid w:val="002C4DC1"/>
    <w:rsid w:val="002C54C2"/>
    <w:rsid w:val="002C55CF"/>
    <w:rsid w:val="002C5C50"/>
    <w:rsid w:val="002C6CDE"/>
    <w:rsid w:val="002C7055"/>
    <w:rsid w:val="002C70EB"/>
    <w:rsid w:val="002D03B5"/>
    <w:rsid w:val="002D1119"/>
    <w:rsid w:val="002E1606"/>
    <w:rsid w:val="002E1850"/>
    <w:rsid w:val="002E1AAB"/>
    <w:rsid w:val="002E216F"/>
    <w:rsid w:val="002E2362"/>
    <w:rsid w:val="002E3C0F"/>
    <w:rsid w:val="002E3EC2"/>
    <w:rsid w:val="002E4522"/>
    <w:rsid w:val="002E654F"/>
    <w:rsid w:val="002E66FE"/>
    <w:rsid w:val="002E753B"/>
    <w:rsid w:val="002F3B84"/>
    <w:rsid w:val="002F52EF"/>
    <w:rsid w:val="002F5EC7"/>
    <w:rsid w:val="002F699D"/>
    <w:rsid w:val="002F69D4"/>
    <w:rsid w:val="0030021E"/>
    <w:rsid w:val="003009D2"/>
    <w:rsid w:val="003009E7"/>
    <w:rsid w:val="003030DE"/>
    <w:rsid w:val="003038F1"/>
    <w:rsid w:val="00305D97"/>
    <w:rsid w:val="003112C8"/>
    <w:rsid w:val="00311EAE"/>
    <w:rsid w:val="00314AE6"/>
    <w:rsid w:val="00315518"/>
    <w:rsid w:val="00315E06"/>
    <w:rsid w:val="00320981"/>
    <w:rsid w:val="0032118E"/>
    <w:rsid w:val="0032195F"/>
    <w:rsid w:val="003219B2"/>
    <w:rsid w:val="0032358D"/>
    <w:rsid w:val="0032369B"/>
    <w:rsid w:val="00325A37"/>
    <w:rsid w:val="0033208D"/>
    <w:rsid w:val="00332FB0"/>
    <w:rsid w:val="00333269"/>
    <w:rsid w:val="00333954"/>
    <w:rsid w:val="0033425B"/>
    <w:rsid w:val="00335C00"/>
    <w:rsid w:val="0033797F"/>
    <w:rsid w:val="00340374"/>
    <w:rsid w:val="00342FBD"/>
    <w:rsid w:val="003439B2"/>
    <w:rsid w:val="00344014"/>
    <w:rsid w:val="0034443F"/>
    <w:rsid w:val="00346029"/>
    <w:rsid w:val="0035238B"/>
    <w:rsid w:val="00355766"/>
    <w:rsid w:val="00356EC2"/>
    <w:rsid w:val="003573F0"/>
    <w:rsid w:val="003605C3"/>
    <w:rsid w:val="00361760"/>
    <w:rsid w:val="00362F56"/>
    <w:rsid w:val="00364665"/>
    <w:rsid w:val="003656A8"/>
    <w:rsid w:val="00365870"/>
    <w:rsid w:val="00366C6D"/>
    <w:rsid w:val="00373B8A"/>
    <w:rsid w:val="00376493"/>
    <w:rsid w:val="00376E76"/>
    <w:rsid w:val="003772CD"/>
    <w:rsid w:val="00377AC1"/>
    <w:rsid w:val="00380618"/>
    <w:rsid w:val="00380711"/>
    <w:rsid w:val="00384E5F"/>
    <w:rsid w:val="0038668A"/>
    <w:rsid w:val="00386CDD"/>
    <w:rsid w:val="00392B2A"/>
    <w:rsid w:val="00393B67"/>
    <w:rsid w:val="0039438E"/>
    <w:rsid w:val="00395577"/>
    <w:rsid w:val="0039662C"/>
    <w:rsid w:val="00397CE8"/>
    <w:rsid w:val="003A49F4"/>
    <w:rsid w:val="003A66BA"/>
    <w:rsid w:val="003A7043"/>
    <w:rsid w:val="003A75D4"/>
    <w:rsid w:val="003A7DD3"/>
    <w:rsid w:val="003B1824"/>
    <w:rsid w:val="003B312E"/>
    <w:rsid w:val="003B44EB"/>
    <w:rsid w:val="003C0B77"/>
    <w:rsid w:val="003C29C7"/>
    <w:rsid w:val="003C5AA3"/>
    <w:rsid w:val="003C6504"/>
    <w:rsid w:val="003C700B"/>
    <w:rsid w:val="003C7A87"/>
    <w:rsid w:val="003D187B"/>
    <w:rsid w:val="003D2445"/>
    <w:rsid w:val="003D3182"/>
    <w:rsid w:val="003D4217"/>
    <w:rsid w:val="003D5BFF"/>
    <w:rsid w:val="003E08F9"/>
    <w:rsid w:val="003E1B62"/>
    <w:rsid w:val="003E371C"/>
    <w:rsid w:val="003E3DE3"/>
    <w:rsid w:val="003E4FE3"/>
    <w:rsid w:val="003E635C"/>
    <w:rsid w:val="003E7D81"/>
    <w:rsid w:val="003E7F92"/>
    <w:rsid w:val="003F147C"/>
    <w:rsid w:val="003F5659"/>
    <w:rsid w:val="003F6F94"/>
    <w:rsid w:val="003F7948"/>
    <w:rsid w:val="00404202"/>
    <w:rsid w:val="004045B7"/>
    <w:rsid w:val="00404F85"/>
    <w:rsid w:val="00406240"/>
    <w:rsid w:val="00406E5D"/>
    <w:rsid w:val="0041026F"/>
    <w:rsid w:val="00410582"/>
    <w:rsid w:val="00410D2C"/>
    <w:rsid w:val="00413271"/>
    <w:rsid w:val="00415CEC"/>
    <w:rsid w:val="004160D1"/>
    <w:rsid w:val="004169B9"/>
    <w:rsid w:val="004211F2"/>
    <w:rsid w:val="00421C44"/>
    <w:rsid w:val="004273F1"/>
    <w:rsid w:val="00427AE3"/>
    <w:rsid w:val="0043083A"/>
    <w:rsid w:val="00431D1A"/>
    <w:rsid w:val="00431FDD"/>
    <w:rsid w:val="00432F25"/>
    <w:rsid w:val="004355C8"/>
    <w:rsid w:val="0043598D"/>
    <w:rsid w:val="0043620B"/>
    <w:rsid w:val="00436382"/>
    <w:rsid w:val="00443636"/>
    <w:rsid w:val="00443B77"/>
    <w:rsid w:val="0044656B"/>
    <w:rsid w:val="00446E3D"/>
    <w:rsid w:val="004472EE"/>
    <w:rsid w:val="004479EB"/>
    <w:rsid w:val="004524A9"/>
    <w:rsid w:val="0045568E"/>
    <w:rsid w:val="00455930"/>
    <w:rsid w:val="00455F21"/>
    <w:rsid w:val="00457123"/>
    <w:rsid w:val="00460161"/>
    <w:rsid w:val="00460223"/>
    <w:rsid w:val="0046039E"/>
    <w:rsid w:val="00460974"/>
    <w:rsid w:val="004632CD"/>
    <w:rsid w:val="00463BAE"/>
    <w:rsid w:val="00464298"/>
    <w:rsid w:val="0047409C"/>
    <w:rsid w:val="004740F9"/>
    <w:rsid w:val="00476566"/>
    <w:rsid w:val="00476E48"/>
    <w:rsid w:val="0048129C"/>
    <w:rsid w:val="0048278C"/>
    <w:rsid w:val="00482FE8"/>
    <w:rsid w:val="004833B9"/>
    <w:rsid w:val="00485A74"/>
    <w:rsid w:val="0048663D"/>
    <w:rsid w:val="00490913"/>
    <w:rsid w:val="00490DD5"/>
    <w:rsid w:val="004940D0"/>
    <w:rsid w:val="00496522"/>
    <w:rsid w:val="004A3D15"/>
    <w:rsid w:val="004A4276"/>
    <w:rsid w:val="004A5621"/>
    <w:rsid w:val="004A6112"/>
    <w:rsid w:val="004A699E"/>
    <w:rsid w:val="004A7381"/>
    <w:rsid w:val="004A73A7"/>
    <w:rsid w:val="004A73DB"/>
    <w:rsid w:val="004B26FA"/>
    <w:rsid w:val="004B3C4D"/>
    <w:rsid w:val="004B415B"/>
    <w:rsid w:val="004B4991"/>
    <w:rsid w:val="004B49C8"/>
    <w:rsid w:val="004B4A7B"/>
    <w:rsid w:val="004B5B88"/>
    <w:rsid w:val="004B64A1"/>
    <w:rsid w:val="004B6BF8"/>
    <w:rsid w:val="004C095D"/>
    <w:rsid w:val="004C0C48"/>
    <w:rsid w:val="004D1789"/>
    <w:rsid w:val="004D2967"/>
    <w:rsid w:val="004D4E0A"/>
    <w:rsid w:val="004D63A6"/>
    <w:rsid w:val="004D6639"/>
    <w:rsid w:val="004E046F"/>
    <w:rsid w:val="004E2D3F"/>
    <w:rsid w:val="004E48E0"/>
    <w:rsid w:val="004F2DBD"/>
    <w:rsid w:val="004F2EB5"/>
    <w:rsid w:val="004F3E98"/>
    <w:rsid w:val="004F662F"/>
    <w:rsid w:val="004F6EDB"/>
    <w:rsid w:val="004F70F2"/>
    <w:rsid w:val="004F7C60"/>
    <w:rsid w:val="00500E7E"/>
    <w:rsid w:val="00501098"/>
    <w:rsid w:val="005014AC"/>
    <w:rsid w:val="0050239F"/>
    <w:rsid w:val="00502D87"/>
    <w:rsid w:val="00503225"/>
    <w:rsid w:val="00504C1F"/>
    <w:rsid w:val="00505501"/>
    <w:rsid w:val="005107BC"/>
    <w:rsid w:val="00510F4E"/>
    <w:rsid w:val="00512AD1"/>
    <w:rsid w:val="00516AE7"/>
    <w:rsid w:val="00517ED2"/>
    <w:rsid w:val="00521A2D"/>
    <w:rsid w:val="005266CF"/>
    <w:rsid w:val="00532128"/>
    <w:rsid w:val="00532C50"/>
    <w:rsid w:val="005341CA"/>
    <w:rsid w:val="005409CE"/>
    <w:rsid w:val="00544398"/>
    <w:rsid w:val="00544D61"/>
    <w:rsid w:val="00544E9B"/>
    <w:rsid w:val="00546287"/>
    <w:rsid w:val="00550937"/>
    <w:rsid w:val="00552476"/>
    <w:rsid w:val="00553A64"/>
    <w:rsid w:val="00554397"/>
    <w:rsid w:val="00555135"/>
    <w:rsid w:val="0055663A"/>
    <w:rsid w:val="00556BD1"/>
    <w:rsid w:val="00562A54"/>
    <w:rsid w:val="00566F48"/>
    <w:rsid w:val="00566F68"/>
    <w:rsid w:val="00570213"/>
    <w:rsid w:val="00570574"/>
    <w:rsid w:val="0057079B"/>
    <w:rsid w:val="005754F0"/>
    <w:rsid w:val="00575C9A"/>
    <w:rsid w:val="00577A7F"/>
    <w:rsid w:val="005821A8"/>
    <w:rsid w:val="005832DF"/>
    <w:rsid w:val="005856B4"/>
    <w:rsid w:val="005862A4"/>
    <w:rsid w:val="00592406"/>
    <w:rsid w:val="005937AD"/>
    <w:rsid w:val="005953C5"/>
    <w:rsid w:val="00597B44"/>
    <w:rsid w:val="005A055B"/>
    <w:rsid w:val="005A1A34"/>
    <w:rsid w:val="005B0B4B"/>
    <w:rsid w:val="005B20ED"/>
    <w:rsid w:val="005B300D"/>
    <w:rsid w:val="005B4F9A"/>
    <w:rsid w:val="005C2AD1"/>
    <w:rsid w:val="005C35C4"/>
    <w:rsid w:val="005C40BF"/>
    <w:rsid w:val="005C42A2"/>
    <w:rsid w:val="005C568A"/>
    <w:rsid w:val="005C5CF8"/>
    <w:rsid w:val="005D500D"/>
    <w:rsid w:val="005D5C62"/>
    <w:rsid w:val="005D5FAB"/>
    <w:rsid w:val="005D663B"/>
    <w:rsid w:val="005E22AF"/>
    <w:rsid w:val="005E34C4"/>
    <w:rsid w:val="005E3D28"/>
    <w:rsid w:val="005E4591"/>
    <w:rsid w:val="005F2464"/>
    <w:rsid w:val="005F2534"/>
    <w:rsid w:val="005F2F88"/>
    <w:rsid w:val="005F5464"/>
    <w:rsid w:val="005F5A70"/>
    <w:rsid w:val="005F7F62"/>
    <w:rsid w:val="00600037"/>
    <w:rsid w:val="00600990"/>
    <w:rsid w:val="00601622"/>
    <w:rsid w:val="00602133"/>
    <w:rsid w:val="0060474B"/>
    <w:rsid w:val="00605381"/>
    <w:rsid w:val="00606A22"/>
    <w:rsid w:val="00606ED2"/>
    <w:rsid w:val="006110B2"/>
    <w:rsid w:val="00611638"/>
    <w:rsid w:val="00613E2D"/>
    <w:rsid w:val="00617E8D"/>
    <w:rsid w:val="00620030"/>
    <w:rsid w:val="00620892"/>
    <w:rsid w:val="00621672"/>
    <w:rsid w:val="00621BA3"/>
    <w:rsid w:val="00636410"/>
    <w:rsid w:val="006401CD"/>
    <w:rsid w:val="00640817"/>
    <w:rsid w:val="006435CF"/>
    <w:rsid w:val="00643D71"/>
    <w:rsid w:val="006517E1"/>
    <w:rsid w:val="00653045"/>
    <w:rsid w:val="00654841"/>
    <w:rsid w:val="00655908"/>
    <w:rsid w:val="00657A60"/>
    <w:rsid w:val="00660010"/>
    <w:rsid w:val="0066017D"/>
    <w:rsid w:val="00660989"/>
    <w:rsid w:val="0066465D"/>
    <w:rsid w:val="00664671"/>
    <w:rsid w:val="0067172E"/>
    <w:rsid w:val="00671D75"/>
    <w:rsid w:val="006724A5"/>
    <w:rsid w:val="006725DB"/>
    <w:rsid w:val="00672BDB"/>
    <w:rsid w:val="00675C0E"/>
    <w:rsid w:val="00677123"/>
    <w:rsid w:val="00677C62"/>
    <w:rsid w:val="0068050F"/>
    <w:rsid w:val="00680CA1"/>
    <w:rsid w:val="00680CC9"/>
    <w:rsid w:val="006831CB"/>
    <w:rsid w:val="0068357E"/>
    <w:rsid w:val="006837D3"/>
    <w:rsid w:val="00683C7E"/>
    <w:rsid w:val="00683EAD"/>
    <w:rsid w:val="00684A46"/>
    <w:rsid w:val="00686711"/>
    <w:rsid w:val="0069008B"/>
    <w:rsid w:val="00691813"/>
    <w:rsid w:val="006929E5"/>
    <w:rsid w:val="006940AA"/>
    <w:rsid w:val="006968ED"/>
    <w:rsid w:val="00697DF4"/>
    <w:rsid w:val="006A0870"/>
    <w:rsid w:val="006A2E50"/>
    <w:rsid w:val="006A4B5F"/>
    <w:rsid w:val="006A5C4D"/>
    <w:rsid w:val="006A677A"/>
    <w:rsid w:val="006B2177"/>
    <w:rsid w:val="006B5972"/>
    <w:rsid w:val="006C1AE6"/>
    <w:rsid w:val="006C1B22"/>
    <w:rsid w:val="006C4383"/>
    <w:rsid w:val="006C4BF3"/>
    <w:rsid w:val="006C5B27"/>
    <w:rsid w:val="006C6578"/>
    <w:rsid w:val="006C7C1F"/>
    <w:rsid w:val="006C7C76"/>
    <w:rsid w:val="006D0BCD"/>
    <w:rsid w:val="006D16E6"/>
    <w:rsid w:val="006D360C"/>
    <w:rsid w:val="006D776F"/>
    <w:rsid w:val="006D7F10"/>
    <w:rsid w:val="006E0DCA"/>
    <w:rsid w:val="006E0F50"/>
    <w:rsid w:val="006E1BE6"/>
    <w:rsid w:val="006E374C"/>
    <w:rsid w:val="006E5ECB"/>
    <w:rsid w:val="006F2A37"/>
    <w:rsid w:val="006F47DB"/>
    <w:rsid w:val="006F66A5"/>
    <w:rsid w:val="006F7A11"/>
    <w:rsid w:val="007008F2"/>
    <w:rsid w:val="0070157A"/>
    <w:rsid w:val="007020D2"/>
    <w:rsid w:val="007032C6"/>
    <w:rsid w:val="007040B8"/>
    <w:rsid w:val="007048E8"/>
    <w:rsid w:val="007056F4"/>
    <w:rsid w:val="00706E79"/>
    <w:rsid w:val="00710053"/>
    <w:rsid w:val="00711209"/>
    <w:rsid w:val="007141D5"/>
    <w:rsid w:val="00717121"/>
    <w:rsid w:val="0072182A"/>
    <w:rsid w:val="007228DB"/>
    <w:rsid w:val="00722D66"/>
    <w:rsid w:val="00725938"/>
    <w:rsid w:val="00726C8A"/>
    <w:rsid w:val="00727871"/>
    <w:rsid w:val="00733E5F"/>
    <w:rsid w:val="00737623"/>
    <w:rsid w:val="00741B4D"/>
    <w:rsid w:val="007422CC"/>
    <w:rsid w:val="00744FE3"/>
    <w:rsid w:val="00746246"/>
    <w:rsid w:val="0075058B"/>
    <w:rsid w:val="007505F3"/>
    <w:rsid w:val="00750B64"/>
    <w:rsid w:val="00750BFB"/>
    <w:rsid w:val="00751A8C"/>
    <w:rsid w:val="00751D62"/>
    <w:rsid w:val="007525EA"/>
    <w:rsid w:val="007550CE"/>
    <w:rsid w:val="0075627A"/>
    <w:rsid w:val="00756426"/>
    <w:rsid w:val="0075694A"/>
    <w:rsid w:val="00756DF5"/>
    <w:rsid w:val="00761097"/>
    <w:rsid w:val="0076130E"/>
    <w:rsid w:val="00762C22"/>
    <w:rsid w:val="00762EC3"/>
    <w:rsid w:val="00764202"/>
    <w:rsid w:val="00765265"/>
    <w:rsid w:val="007710CE"/>
    <w:rsid w:val="00771182"/>
    <w:rsid w:val="00773E24"/>
    <w:rsid w:val="00774F26"/>
    <w:rsid w:val="00775392"/>
    <w:rsid w:val="007757E7"/>
    <w:rsid w:val="0078024F"/>
    <w:rsid w:val="00780977"/>
    <w:rsid w:val="00781A98"/>
    <w:rsid w:val="00782419"/>
    <w:rsid w:val="00782496"/>
    <w:rsid w:val="00784799"/>
    <w:rsid w:val="0078486E"/>
    <w:rsid w:val="00784FCA"/>
    <w:rsid w:val="007872AA"/>
    <w:rsid w:val="00787C30"/>
    <w:rsid w:val="00790782"/>
    <w:rsid w:val="00790BD3"/>
    <w:rsid w:val="00791357"/>
    <w:rsid w:val="00791EDE"/>
    <w:rsid w:val="00793F9E"/>
    <w:rsid w:val="00795795"/>
    <w:rsid w:val="007964ED"/>
    <w:rsid w:val="00796812"/>
    <w:rsid w:val="007A026E"/>
    <w:rsid w:val="007A0F61"/>
    <w:rsid w:val="007A0F7B"/>
    <w:rsid w:val="007A11DF"/>
    <w:rsid w:val="007A1D5F"/>
    <w:rsid w:val="007A2C01"/>
    <w:rsid w:val="007A45FC"/>
    <w:rsid w:val="007A7B4E"/>
    <w:rsid w:val="007B0B6A"/>
    <w:rsid w:val="007B1B33"/>
    <w:rsid w:val="007B4854"/>
    <w:rsid w:val="007B5258"/>
    <w:rsid w:val="007B6661"/>
    <w:rsid w:val="007B6E88"/>
    <w:rsid w:val="007B718F"/>
    <w:rsid w:val="007B7760"/>
    <w:rsid w:val="007C0564"/>
    <w:rsid w:val="007C48CB"/>
    <w:rsid w:val="007C5005"/>
    <w:rsid w:val="007C77C4"/>
    <w:rsid w:val="007C78A7"/>
    <w:rsid w:val="007D0888"/>
    <w:rsid w:val="007D0BC3"/>
    <w:rsid w:val="007D0D6D"/>
    <w:rsid w:val="007D1456"/>
    <w:rsid w:val="007D252A"/>
    <w:rsid w:val="007D2B10"/>
    <w:rsid w:val="007D3A5C"/>
    <w:rsid w:val="007D77DB"/>
    <w:rsid w:val="007E11AC"/>
    <w:rsid w:val="007E1E46"/>
    <w:rsid w:val="007E22B0"/>
    <w:rsid w:val="007E2359"/>
    <w:rsid w:val="007E5956"/>
    <w:rsid w:val="007E5F6F"/>
    <w:rsid w:val="007E7262"/>
    <w:rsid w:val="007F07EF"/>
    <w:rsid w:val="007F0C79"/>
    <w:rsid w:val="007F0CA0"/>
    <w:rsid w:val="007F1166"/>
    <w:rsid w:val="007F19AC"/>
    <w:rsid w:val="007F3E5F"/>
    <w:rsid w:val="007F4805"/>
    <w:rsid w:val="007F5FAE"/>
    <w:rsid w:val="007F791A"/>
    <w:rsid w:val="0080064E"/>
    <w:rsid w:val="0080079D"/>
    <w:rsid w:val="00803173"/>
    <w:rsid w:val="00805CFE"/>
    <w:rsid w:val="00805D4E"/>
    <w:rsid w:val="008074D7"/>
    <w:rsid w:val="0081128A"/>
    <w:rsid w:val="0081161D"/>
    <w:rsid w:val="00813DB1"/>
    <w:rsid w:val="0081408F"/>
    <w:rsid w:val="00815D99"/>
    <w:rsid w:val="008203A5"/>
    <w:rsid w:val="00820F26"/>
    <w:rsid w:val="008216A1"/>
    <w:rsid w:val="0082325F"/>
    <w:rsid w:val="00825B28"/>
    <w:rsid w:val="008268BF"/>
    <w:rsid w:val="008273C7"/>
    <w:rsid w:val="008318CD"/>
    <w:rsid w:val="00836373"/>
    <w:rsid w:val="008372FD"/>
    <w:rsid w:val="0083785D"/>
    <w:rsid w:val="00840CCF"/>
    <w:rsid w:val="008410FD"/>
    <w:rsid w:val="008424C4"/>
    <w:rsid w:val="008426DE"/>
    <w:rsid w:val="008435A4"/>
    <w:rsid w:val="0084476F"/>
    <w:rsid w:val="00846DC2"/>
    <w:rsid w:val="00846FA3"/>
    <w:rsid w:val="0085090A"/>
    <w:rsid w:val="008512CE"/>
    <w:rsid w:val="008518C6"/>
    <w:rsid w:val="00851DE0"/>
    <w:rsid w:val="00855359"/>
    <w:rsid w:val="00856B0D"/>
    <w:rsid w:val="00857164"/>
    <w:rsid w:val="00862A9F"/>
    <w:rsid w:val="00862E8C"/>
    <w:rsid w:val="008649B2"/>
    <w:rsid w:val="00870670"/>
    <w:rsid w:val="00871D19"/>
    <w:rsid w:val="00872127"/>
    <w:rsid w:val="0087215E"/>
    <w:rsid w:val="00872ADC"/>
    <w:rsid w:val="00872CB8"/>
    <w:rsid w:val="00876398"/>
    <w:rsid w:val="00880459"/>
    <w:rsid w:val="00883306"/>
    <w:rsid w:val="00886615"/>
    <w:rsid w:val="00886653"/>
    <w:rsid w:val="00890C0A"/>
    <w:rsid w:val="00892FC6"/>
    <w:rsid w:val="00894821"/>
    <w:rsid w:val="00897831"/>
    <w:rsid w:val="008A0899"/>
    <w:rsid w:val="008A1EC2"/>
    <w:rsid w:val="008A2097"/>
    <w:rsid w:val="008A22B4"/>
    <w:rsid w:val="008A2EF2"/>
    <w:rsid w:val="008A3FC6"/>
    <w:rsid w:val="008A5609"/>
    <w:rsid w:val="008A7258"/>
    <w:rsid w:val="008A78BA"/>
    <w:rsid w:val="008B2A5E"/>
    <w:rsid w:val="008B3AE6"/>
    <w:rsid w:val="008B6EE0"/>
    <w:rsid w:val="008B7006"/>
    <w:rsid w:val="008B7FE5"/>
    <w:rsid w:val="008C1563"/>
    <w:rsid w:val="008C3800"/>
    <w:rsid w:val="008C56E7"/>
    <w:rsid w:val="008D1266"/>
    <w:rsid w:val="008D2F21"/>
    <w:rsid w:val="008D3FF6"/>
    <w:rsid w:val="008D4691"/>
    <w:rsid w:val="008D4EC2"/>
    <w:rsid w:val="008D52B1"/>
    <w:rsid w:val="008D5C58"/>
    <w:rsid w:val="008E382E"/>
    <w:rsid w:val="008E429D"/>
    <w:rsid w:val="008E467B"/>
    <w:rsid w:val="008E4B66"/>
    <w:rsid w:val="008E653C"/>
    <w:rsid w:val="008E67A3"/>
    <w:rsid w:val="008E7F9D"/>
    <w:rsid w:val="008F06DC"/>
    <w:rsid w:val="008F13D5"/>
    <w:rsid w:val="008F182A"/>
    <w:rsid w:val="008F1A20"/>
    <w:rsid w:val="00902422"/>
    <w:rsid w:val="00905BD3"/>
    <w:rsid w:val="00907486"/>
    <w:rsid w:val="00913933"/>
    <w:rsid w:val="0091457F"/>
    <w:rsid w:val="00915A43"/>
    <w:rsid w:val="00916596"/>
    <w:rsid w:val="0092062E"/>
    <w:rsid w:val="00920825"/>
    <w:rsid w:val="00920874"/>
    <w:rsid w:val="00923EF4"/>
    <w:rsid w:val="00925E4F"/>
    <w:rsid w:val="0093035B"/>
    <w:rsid w:val="00930EE0"/>
    <w:rsid w:val="00930FCA"/>
    <w:rsid w:val="00931925"/>
    <w:rsid w:val="0093218D"/>
    <w:rsid w:val="0093252D"/>
    <w:rsid w:val="00935FDF"/>
    <w:rsid w:val="00937C91"/>
    <w:rsid w:val="00943241"/>
    <w:rsid w:val="00943692"/>
    <w:rsid w:val="00943AB1"/>
    <w:rsid w:val="009448E5"/>
    <w:rsid w:val="00945E1D"/>
    <w:rsid w:val="00951B4B"/>
    <w:rsid w:val="009533AD"/>
    <w:rsid w:val="009537A3"/>
    <w:rsid w:val="009550D6"/>
    <w:rsid w:val="00955779"/>
    <w:rsid w:val="00960775"/>
    <w:rsid w:val="0096431A"/>
    <w:rsid w:val="00965CCB"/>
    <w:rsid w:val="009670D3"/>
    <w:rsid w:val="00970914"/>
    <w:rsid w:val="00970BEF"/>
    <w:rsid w:val="00971E99"/>
    <w:rsid w:val="009722A5"/>
    <w:rsid w:val="009724A9"/>
    <w:rsid w:val="0097431C"/>
    <w:rsid w:val="009829F1"/>
    <w:rsid w:val="00982C29"/>
    <w:rsid w:val="00984691"/>
    <w:rsid w:val="00984912"/>
    <w:rsid w:val="00984BA2"/>
    <w:rsid w:val="00985B57"/>
    <w:rsid w:val="00985C7D"/>
    <w:rsid w:val="00986445"/>
    <w:rsid w:val="00986E76"/>
    <w:rsid w:val="00986FE3"/>
    <w:rsid w:val="00987672"/>
    <w:rsid w:val="00990DC3"/>
    <w:rsid w:val="0099153D"/>
    <w:rsid w:val="00991674"/>
    <w:rsid w:val="009935D7"/>
    <w:rsid w:val="009940F2"/>
    <w:rsid w:val="00994841"/>
    <w:rsid w:val="009A0862"/>
    <w:rsid w:val="009A0C00"/>
    <w:rsid w:val="009A1789"/>
    <w:rsid w:val="009A3656"/>
    <w:rsid w:val="009A36C4"/>
    <w:rsid w:val="009A4879"/>
    <w:rsid w:val="009A4AF5"/>
    <w:rsid w:val="009A51CC"/>
    <w:rsid w:val="009B00AB"/>
    <w:rsid w:val="009B094C"/>
    <w:rsid w:val="009B2239"/>
    <w:rsid w:val="009B4A21"/>
    <w:rsid w:val="009B4DE1"/>
    <w:rsid w:val="009B523A"/>
    <w:rsid w:val="009C4AF0"/>
    <w:rsid w:val="009C5680"/>
    <w:rsid w:val="009D0233"/>
    <w:rsid w:val="009D04EF"/>
    <w:rsid w:val="009D0BEB"/>
    <w:rsid w:val="009D1121"/>
    <w:rsid w:val="009E161B"/>
    <w:rsid w:val="009E55A6"/>
    <w:rsid w:val="009F25E7"/>
    <w:rsid w:val="009F789C"/>
    <w:rsid w:val="009F7910"/>
    <w:rsid w:val="009F7F10"/>
    <w:rsid w:val="00A00844"/>
    <w:rsid w:val="00A012BB"/>
    <w:rsid w:val="00A0272F"/>
    <w:rsid w:val="00A05111"/>
    <w:rsid w:val="00A053AA"/>
    <w:rsid w:val="00A05A33"/>
    <w:rsid w:val="00A06DA0"/>
    <w:rsid w:val="00A06DF9"/>
    <w:rsid w:val="00A107AE"/>
    <w:rsid w:val="00A10ADC"/>
    <w:rsid w:val="00A14DDE"/>
    <w:rsid w:val="00A157E3"/>
    <w:rsid w:val="00A16795"/>
    <w:rsid w:val="00A16881"/>
    <w:rsid w:val="00A17528"/>
    <w:rsid w:val="00A1759E"/>
    <w:rsid w:val="00A2141D"/>
    <w:rsid w:val="00A22926"/>
    <w:rsid w:val="00A22B4F"/>
    <w:rsid w:val="00A241A4"/>
    <w:rsid w:val="00A24586"/>
    <w:rsid w:val="00A24CEF"/>
    <w:rsid w:val="00A25560"/>
    <w:rsid w:val="00A2592C"/>
    <w:rsid w:val="00A261DE"/>
    <w:rsid w:val="00A26FA8"/>
    <w:rsid w:val="00A3292D"/>
    <w:rsid w:val="00A340F4"/>
    <w:rsid w:val="00A36420"/>
    <w:rsid w:val="00A40D18"/>
    <w:rsid w:val="00A43023"/>
    <w:rsid w:val="00A44D2A"/>
    <w:rsid w:val="00A46A39"/>
    <w:rsid w:val="00A5023D"/>
    <w:rsid w:val="00A511AB"/>
    <w:rsid w:val="00A5164C"/>
    <w:rsid w:val="00A51FD5"/>
    <w:rsid w:val="00A53A3B"/>
    <w:rsid w:val="00A53EEC"/>
    <w:rsid w:val="00A54137"/>
    <w:rsid w:val="00A544F2"/>
    <w:rsid w:val="00A6330F"/>
    <w:rsid w:val="00A642AC"/>
    <w:rsid w:val="00A66DBA"/>
    <w:rsid w:val="00A6708A"/>
    <w:rsid w:val="00A7151D"/>
    <w:rsid w:val="00A7161C"/>
    <w:rsid w:val="00A724E1"/>
    <w:rsid w:val="00A725EC"/>
    <w:rsid w:val="00A739DF"/>
    <w:rsid w:val="00A778B4"/>
    <w:rsid w:val="00A80BF9"/>
    <w:rsid w:val="00A81FAA"/>
    <w:rsid w:val="00A82F6A"/>
    <w:rsid w:val="00A83011"/>
    <w:rsid w:val="00A84890"/>
    <w:rsid w:val="00A86C97"/>
    <w:rsid w:val="00A877D5"/>
    <w:rsid w:val="00A90BFC"/>
    <w:rsid w:val="00A921B5"/>
    <w:rsid w:val="00A9353D"/>
    <w:rsid w:val="00A9616B"/>
    <w:rsid w:val="00A97FAE"/>
    <w:rsid w:val="00AA2CCB"/>
    <w:rsid w:val="00AA3225"/>
    <w:rsid w:val="00AA59AC"/>
    <w:rsid w:val="00AA5FB8"/>
    <w:rsid w:val="00AA72CC"/>
    <w:rsid w:val="00AA7385"/>
    <w:rsid w:val="00AA7DD1"/>
    <w:rsid w:val="00AB10F4"/>
    <w:rsid w:val="00AB2D62"/>
    <w:rsid w:val="00AB2E5E"/>
    <w:rsid w:val="00AB3256"/>
    <w:rsid w:val="00AC069C"/>
    <w:rsid w:val="00AC1727"/>
    <w:rsid w:val="00AC2116"/>
    <w:rsid w:val="00AC292B"/>
    <w:rsid w:val="00AC427A"/>
    <w:rsid w:val="00AC590C"/>
    <w:rsid w:val="00AD1214"/>
    <w:rsid w:val="00AD1513"/>
    <w:rsid w:val="00AD3471"/>
    <w:rsid w:val="00AD3769"/>
    <w:rsid w:val="00AD3A0F"/>
    <w:rsid w:val="00AD48F0"/>
    <w:rsid w:val="00AE0FB5"/>
    <w:rsid w:val="00AE158C"/>
    <w:rsid w:val="00AE1D0F"/>
    <w:rsid w:val="00AE40D5"/>
    <w:rsid w:val="00AE4529"/>
    <w:rsid w:val="00AE5C19"/>
    <w:rsid w:val="00AE798A"/>
    <w:rsid w:val="00AF0E23"/>
    <w:rsid w:val="00AF21B6"/>
    <w:rsid w:val="00AF2678"/>
    <w:rsid w:val="00AF2BF3"/>
    <w:rsid w:val="00AF6611"/>
    <w:rsid w:val="00AF6B31"/>
    <w:rsid w:val="00B01715"/>
    <w:rsid w:val="00B01A3D"/>
    <w:rsid w:val="00B01AF1"/>
    <w:rsid w:val="00B01E6E"/>
    <w:rsid w:val="00B0324F"/>
    <w:rsid w:val="00B032B1"/>
    <w:rsid w:val="00B04967"/>
    <w:rsid w:val="00B06165"/>
    <w:rsid w:val="00B06F2C"/>
    <w:rsid w:val="00B10189"/>
    <w:rsid w:val="00B10FE5"/>
    <w:rsid w:val="00B116CC"/>
    <w:rsid w:val="00B14E66"/>
    <w:rsid w:val="00B1525B"/>
    <w:rsid w:val="00B16D8D"/>
    <w:rsid w:val="00B179A0"/>
    <w:rsid w:val="00B17FE6"/>
    <w:rsid w:val="00B20D55"/>
    <w:rsid w:val="00B2248E"/>
    <w:rsid w:val="00B2523B"/>
    <w:rsid w:val="00B27E07"/>
    <w:rsid w:val="00B3039C"/>
    <w:rsid w:val="00B30B8A"/>
    <w:rsid w:val="00B32E58"/>
    <w:rsid w:val="00B33183"/>
    <w:rsid w:val="00B3325E"/>
    <w:rsid w:val="00B3338D"/>
    <w:rsid w:val="00B344B6"/>
    <w:rsid w:val="00B3676A"/>
    <w:rsid w:val="00B37BA4"/>
    <w:rsid w:val="00B37FC0"/>
    <w:rsid w:val="00B52589"/>
    <w:rsid w:val="00B52E30"/>
    <w:rsid w:val="00B53327"/>
    <w:rsid w:val="00B578BA"/>
    <w:rsid w:val="00B61616"/>
    <w:rsid w:val="00B623DD"/>
    <w:rsid w:val="00B63433"/>
    <w:rsid w:val="00B63657"/>
    <w:rsid w:val="00B63FFE"/>
    <w:rsid w:val="00B65059"/>
    <w:rsid w:val="00B657FB"/>
    <w:rsid w:val="00B66266"/>
    <w:rsid w:val="00B66E32"/>
    <w:rsid w:val="00B678F8"/>
    <w:rsid w:val="00B7149E"/>
    <w:rsid w:val="00B717B1"/>
    <w:rsid w:val="00B71F2A"/>
    <w:rsid w:val="00B72310"/>
    <w:rsid w:val="00B72653"/>
    <w:rsid w:val="00B72B53"/>
    <w:rsid w:val="00B737B7"/>
    <w:rsid w:val="00B75EDD"/>
    <w:rsid w:val="00B77AE0"/>
    <w:rsid w:val="00B77B07"/>
    <w:rsid w:val="00B80CD7"/>
    <w:rsid w:val="00B81173"/>
    <w:rsid w:val="00B811C7"/>
    <w:rsid w:val="00B81D92"/>
    <w:rsid w:val="00B82894"/>
    <w:rsid w:val="00B8671D"/>
    <w:rsid w:val="00B90572"/>
    <w:rsid w:val="00B92412"/>
    <w:rsid w:val="00B925C9"/>
    <w:rsid w:val="00B93B6A"/>
    <w:rsid w:val="00B94B59"/>
    <w:rsid w:val="00B95589"/>
    <w:rsid w:val="00B9594E"/>
    <w:rsid w:val="00B97190"/>
    <w:rsid w:val="00B975D1"/>
    <w:rsid w:val="00BA0674"/>
    <w:rsid w:val="00BA0C6F"/>
    <w:rsid w:val="00BA1BBF"/>
    <w:rsid w:val="00BA1EE0"/>
    <w:rsid w:val="00BA29CF"/>
    <w:rsid w:val="00BB0A51"/>
    <w:rsid w:val="00BB1EA1"/>
    <w:rsid w:val="00BB3359"/>
    <w:rsid w:val="00BB3373"/>
    <w:rsid w:val="00BB48A4"/>
    <w:rsid w:val="00BB69D9"/>
    <w:rsid w:val="00BB6C29"/>
    <w:rsid w:val="00BC0F34"/>
    <w:rsid w:val="00BC1449"/>
    <w:rsid w:val="00BC2320"/>
    <w:rsid w:val="00BC40F7"/>
    <w:rsid w:val="00BC4331"/>
    <w:rsid w:val="00BC5060"/>
    <w:rsid w:val="00BC6C08"/>
    <w:rsid w:val="00BC6DE3"/>
    <w:rsid w:val="00BC7C87"/>
    <w:rsid w:val="00BC7D86"/>
    <w:rsid w:val="00BD03EF"/>
    <w:rsid w:val="00BD26D6"/>
    <w:rsid w:val="00BD4644"/>
    <w:rsid w:val="00BD5585"/>
    <w:rsid w:val="00BD5C3C"/>
    <w:rsid w:val="00BD5DBB"/>
    <w:rsid w:val="00BE38DD"/>
    <w:rsid w:val="00BE585E"/>
    <w:rsid w:val="00BE65CB"/>
    <w:rsid w:val="00BE7580"/>
    <w:rsid w:val="00BF08AC"/>
    <w:rsid w:val="00BF1E23"/>
    <w:rsid w:val="00BF32F9"/>
    <w:rsid w:val="00BF3ED2"/>
    <w:rsid w:val="00BF4741"/>
    <w:rsid w:val="00BF4A28"/>
    <w:rsid w:val="00BF56DC"/>
    <w:rsid w:val="00C00BEB"/>
    <w:rsid w:val="00C01B2B"/>
    <w:rsid w:val="00C02CDA"/>
    <w:rsid w:val="00C02DC5"/>
    <w:rsid w:val="00C030DF"/>
    <w:rsid w:val="00C04309"/>
    <w:rsid w:val="00C10794"/>
    <w:rsid w:val="00C10C52"/>
    <w:rsid w:val="00C10FAD"/>
    <w:rsid w:val="00C1279F"/>
    <w:rsid w:val="00C151CE"/>
    <w:rsid w:val="00C1561C"/>
    <w:rsid w:val="00C1624C"/>
    <w:rsid w:val="00C16C62"/>
    <w:rsid w:val="00C16CBF"/>
    <w:rsid w:val="00C20438"/>
    <w:rsid w:val="00C2235D"/>
    <w:rsid w:val="00C22F51"/>
    <w:rsid w:val="00C2311A"/>
    <w:rsid w:val="00C24D22"/>
    <w:rsid w:val="00C251EC"/>
    <w:rsid w:val="00C2543E"/>
    <w:rsid w:val="00C258E7"/>
    <w:rsid w:val="00C26C6A"/>
    <w:rsid w:val="00C31AB1"/>
    <w:rsid w:val="00C330FF"/>
    <w:rsid w:val="00C332FD"/>
    <w:rsid w:val="00C345C5"/>
    <w:rsid w:val="00C40754"/>
    <w:rsid w:val="00C4186C"/>
    <w:rsid w:val="00C42BE8"/>
    <w:rsid w:val="00C441C9"/>
    <w:rsid w:val="00C4458D"/>
    <w:rsid w:val="00C456A1"/>
    <w:rsid w:val="00C45EF2"/>
    <w:rsid w:val="00C4783F"/>
    <w:rsid w:val="00C47A19"/>
    <w:rsid w:val="00C5159F"/>
    <w:rsid w:val="00C52124"/>
    <w:rsid w:val="00C528AF"/>
    <w:rsid w:val="00C53947"/>
    <w:rsid w:val="00C54A29"/>
    <w:rsid w:val="00C54EAA"/>
    <w:rsid w:val="00C56964"/>
    <w:rsid w:val="00C56E88"/>
    <w:rsid w:val="00C5712D"/>
    <w:rsid w:val="00C61661"/>
    <w:rsid w:val="00C617E5"/>
    <w:rsid w:val="00C62577"/>
    <w:rsid w:val="00C63D1F"/>
    <w:rsid w:val="00C67F65"/>
    <w:rsid w:val="00C71F4F"/>
    <w:rsid w:val="00C73297"/>
    <w:rsid w:val="00C7374E"/>
    <w:rsid w:val="00C76767"/>
    <w:rsid w:val="00C76794"/>
    <w:rsid w:val="00C7732B"/>
    <w:rsid w:val="00C81D7B"/>
    <w:rsid w:val="00C82008"/>
    <w:rsid w:val="00C84CF5"/>
    <w:rsid w:val="00C90293"/>
    <w:rsid w:val="00C911EE"/>
    <w:rsid w:val="00C93D67"/>
    <w:rsid w:val="00C946BC"/>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A63AD"/>
    <w:rsid w:val="00CA7A80"/>
    <w:rsid w:val="00CB0A19"/>
    <w:rsid w:val="00CB0D65"/>
    <w:rsid w:val="00CB47A6"/>
    <w:rsid w:val="00CB491B"/>
    <w:rsid w:val="00CB4E43"/>
    <w:rsid w:val="00CB5F5D"/>
    <w:rsid w:val="00CC081B"/>
    <w:rsid w:val="00CC2E60"/>
    <w:rsid w:val="00CC325F"/>
    <w:rsid w:val="00CC7BC5"/>
    <w:rsid w:val="00CD2FF9"/>
    <w:rsid w:val="00CD37A1"/>
    <w:rsid w:val="00CD3EBE"/>
    <w:rsid w:val="00CE2806"/>
    <w:rsid w:val="00CE28C2"/>
    <w:rsid w:val="00CE2B61"/>
    <w:rsid w:val="00CE448C"/>
    <w:rsid w:val="00CE65B2"/>
    <w:rsid w:val="00CF2379"/>
    <w:rsid w:val="00CF2453"/>
    <w:rsid w:val="00CF51F0"/>
    <w:rsid w:val="00CF568D"/>
    <w:rsid w:val="00D00EF5"/>
    <w:rsid w:val="00D03BBC"/>
    <w:rsid w:val="00D054FE"/>
    <w:rsid w:val="00D06CA1"/>
    <w:rsid w:val="00D071E5"/>
    <w:rsid w:val="00D0750F"/>
    <w:rsid w:val="00D101AD"/>
    <w:rsid w:val="00D11F66"/>
    <w:rsid w:val="00D1212D"/>
    <w:rsid w:val="00D12D77"/>
    <w:rsid w:val="00D1427B"/>
    <w:rsid w:val="00D159F8"/>
    <w:rsid w:val="00D1669C"/>
    <w:rsid w:val="00D21FA0"/>
    <w:rsid w:val="00D232D2"/>
    <w:rsid w:val="00D2564E"/>
    <w:rsid w:val="00D265F1"/>
    <w:rsid w:val="00D31151"/>
    <w:rsid w:val="00D37F25"/>
    <w:rsid w:val="00D40F70"/>
    <w:rsid w:val="00D41AF6"/>
    <w:rsid w:val="00D43262"/>
    <w:rsid w:val="00D445EE"/>
    <w:rsid w:val="00D46E41"/>
    <w:rsid w:val="00D46F3B"/>
    <w:rsid w:val="00D531AD"/>
    <w:rsid w:val="00D53EFA"/>
    <w:rsid w:val="00D57BAD"/>
    <w:rsid w:val="00D57E64"/>
    <w:rsid w:val="00D611BE"/>
    <w:rsid w:val="00D63207"/>
    <w:rsid w:val="00D63908"/>
    <w:rsid w:val="00D63B54"/>
    <w:rsid w:val="00D64B48"/>
    <w:rsid w:val="00D64F74"/>
    <w:rsid w:val="00D65B63"/>
    <w:rsid w:val="00D72D3B"/>
    <w:rsid w:val="00D74D68"/>
    <w:rsid w:val="00D77159"/>
    <w:rsid w:val="00D77494"/>
    <w:rsid w:val="00D80366"/>
    <w:rsid w:val="00D80D85"/>
    <w:rsid w:val="00D821E9"/>
    <w:rsid w:val="00D83D1F"/>
    <w:rsid w:val="00D847F8"/>
    <w:rsid w:val="00D84E02"/>
    <w:rsid w:val="00D8608A"/>
    <w:rsid w:val="00D8657E"/>
    <w:rsid w:val="00D90FE9"/>
    <w:rsid w:val="00D922CD"/>
    <w:rsid w:val="00D951E7"/>
    <w:rsid w:val="00DA3968"/>
    <w:rsid w:val="00DA3B9F"/>
    <w:rsid w:val="00DA3CF4"/>
    <w:rsid w:val="00DA414C"/>
    <w:rsid w:val="00DA53DA"/>
    <w:rsid w:val="00DA5B3A"/>
    <w:rsid w:val="00DA6A0F"/>
    <w:rsid w:val="00DA6D51"/>
    <w:rsid w:val="00DA72FE"/>
    <w:rsid w:val="00DB1CC1"/>
    <w:rsid w:val="00DB2AAE"/>
    <w:rsid w:val="00DB5AD2"/>
    <w:rsid w:val="00DB7C89"/>
    <w:rsid w:val="00DC0492"/>
    <w:rsid w:val="00DC0949"/>
    <w:rsid w:val="00DC1C55"/>
    <w:rsid w:val="00DC269F"/>
    <w:rsid w:val="00DC27A3"/>
    <w:rsid w:val="00DC3960"/>
    <w:rsid w:val="00DC66C2"/>
    <w:rsid w:val="00DC6B8A"/>
    <w:rsid w:val="00DC6BD0"/>
    <w:rsid w:val="00DD18E5"/>
    <w:rsid w:val="00DD27D2"/>
    <w:rsid w:val="00DD38CD"/>
    <w:rsid w:val="00DD3B58"/>
    <w:rsid w:val="00DD3EAE"/>
    <w:rsid w:val="00DD5715"/>
    <w:rsid w:val="00DD6BDC"/>
    <w:rsid w:val="00DE04C2"/>
    <w:rsid w:val="00DE0C5E"/>
    <w:rsid w:val="00DE1788"/>
    <w:rsid w:val="00DE46DC"/>
    <w:rsid w:val="00DE503F"/>
    <w:rsid w:val="00DF05C5"/>
    <w:rsid w:val="00DF10DD"/>
    <w:rsid w:val="00DF3AB3"/>
    <w:rsid w:val="00DF4B61"/>
    <w:rsid w:val="00DF5243"/>
    <w:rsid w:val="00DF5B63"/>
    <w:rsid w:val="00DF66CE"/>
    <w:rsid w:val="00E023C9"/>
    <w:rsid w:val="00E05351"/>
    <w:rsid w:val="00E05394"/>
    <w:rsid w:val="00E12A94"/>
    <w:rsid w:val="00E12D10"/>
    <w:rsid w:val="00E146F4"/>
    <w:rsid w:val="00E16821"/>
    <w:rsid w:val="00E17AE0"/>
    <w:rsid w:val="00E20C9E"/>
    <w:rsid w:val="00E2145B"/>
    <w:rsid w:val="00E223FA"/>
    <w:rsid w:val="00E2362C"/>
    <w:rsid w:val="00E249C4"/>
    <w:rsid w:val="00E25913"/>
    <w:rsid w:val="00E31094"/>
    <w:rsid w:val="00E349C4"/>
    <w:rsid w:val="00E3592E"/>
    <w:rsid w:val="00E40DE2"/>
    <w:rsid w:val="00E423F5"/>
    <w:rsid w:val="00E42641"/>
    <w:rsid w:val="00E434D9"/>
    <w:rsid w:val="00E4435F"/>
    <w:rsid w:val="00E45CCC"/>
    <w:rsid w:val="00E46412"/>
    <w:rsid w:val="00E4687E"/>
    <w:rsid w:val="00E468FC"/>
    <w:rsid w:val="00E50540"/>
    <w:rsid w:val="00E5119A"/>
    <w:rsid w:val="00E525CA"/>
    <w:rsid w:val="00E54184"/>
    <w:rsid w:val="00E55003"/>
    <w:rsid w:val="00E5690A"/>
    <w:rsid w:val="00E6019A"/>
    <w:rsid w:val="00E631FD"/>
    <w:rsid w:val="00E64591"/>
    <w:rsid w:val="00E64A2A"/>
    <w:rsid w:val="00E70B2F"/>
    <w:rsid w:val="00E72C09"/>
    <w:rsid w:val="00E73B7A"/>
    <w:rsid w:val="00E759A8"/>
    <w:rsid w:val="00E75E99"/>
    <w:rsid w:val="00E7633E"/>
    <w:rsid w:val="00E77615"/>
    <w:rsid w:val="00E8137B"/>
    <w:rsid w:val="00E82A99"/>
    <w:rsid w:val="00E8370C"/>
    <w:rsid w:val="00E837AD"/>
    <w:rsid w:val="00E8444B"/>
    <w:rsid w:val="00E86FAF"/>
    <w:rsid w:val="00E90C32"/>
    <w:rsid w:val="00E918EF"/>
    <w:rsid w:val="00E95D36"/>
    <w:rsid w:val="00E95F6E"/>
    <w:rsid w:val="00E96772"/>
    <w:rsid w:val="00E97191"/>
    <w:rsid w:val="00E97353"/>
    <w:rsid w:val="00E979F1"/>
    <w:rsid w:val="00EA0211"/>
    <w:rsid w:val="00EA077F"/>
    <w:rsid w:val="00EA1F3F"/>
    <w:rsid w:val="00EA640B"/>
    <w:rsid w:val="00EA6608"/>
    <w:rsid w:val="00EA773B"/>
    <w:rsid w:val="00EB564F"/>
    <w:rsid w:val="00EB7DA1"/>
    <w:rsid w:val="00EC2A38"/>
    <w:rsid w:val="00EC4C81"/>
    <w:rsid w:val="00EC79CD"/>
    <w:rsid w:val="00ED0529"/>
    <w:rsid w:val="00ED3FD6"/>
    <w:rsid w:val="00ED7B4E"/>
    <w:rsid w:val="00EE03CA"/>
    <w:rsid w:val="00EE14B3"/>
    <w:rsid w:val="00EE2A9F"/>
    <w:rsid w:val="00EE35FC"/>
    <w:rsid w:val="00EE7386"/>
    <w:rsid w:val="00EE7B41"/>
    <w:rsid w:val="00F0170C"/>
    <w:rsid w:val="00F02DA5"/>
    <w:rsid w:val="00F04360"/>
    <w:rsid w:val="00F074B0"/>
    <w:rsid w:val="00F10361"/>
    <w:rsid w:val="00F128F9"/>
    <w:rsid w:val="00F13B57"/>
    <w:rsid w:val="00F158BE"/>
    <w:rsid w:val="00F17080"/>
    <w:rsid w:val="00F21A1D"/>
    <w:rsid w:val="00F2210E"/>
    <w:rsid w:val="00F224C2"/>
    <w:rsid w:val="00F232E2"/>
    <w:rsid w:val="00F23A5B"/>
    <w:rsid w:val="00F247F5"/>
    <w:rsid w:val="00F250FC"/>
    <w:rsid w:val="00F26624"/>
    <w:rsid w:val="00F324C8"/>
    <w:rsid w:val="00F33689"/>
    <w:rsid w:val="00F42CD5"/>
    <w:rsid w:val="00F458E0"/>
    <w:rsid w:val="00F45D59"/>
    <w:rsid w:val="00F46BAE"/>
    <w:rsid w:val="00F5058F"/>
    <w:rsid w:val="00F53945"/>
    <w:rsid w:val="00F568F9"/>
    <w:rsid w:val="00F56FF5"/>
    <w:rsid w:val="00F579A4"/>
    <w:rsid w:val="00F608FA"/>
    <w:rsid w:val="00F622C5"/>
    <w:rsid w:val="00F6262C"/>
    <w:rsid w:val="00F62E97"/>
    <w:rsid w:val="00F704AB"/>
    <w:rsid w:val="00F70DCC"/>
    <w:rsid w:val="00F74CA7"/>
    <w:rsid w:val="00F74FC2"/>
    <w:rsid w:val="00F86898"/>
    <w:rsid w:val="00F86D69"/>
    <w:rsid w:val="00F86EC4"/>
    <w:rsid w:val="00F91973"/>
    <w:rsid w:val="00F9344C"/>
    <w:rsid w:val="00F93774"/>
    <w:rsid w:val="00F96EE3"/>
    <w:rsid w:val="00FA02AF"/>
    <w:rsid w:val="00FA18E5"/>
    <w:rsid w:val="00FA544A"/>
    <w:rsid w:val="00FA5FAA"/>
    <w:rsid w:val="00FB3145"/>
    <w:rsid w:val="00FB3450"/>
    <w:rsid w:val="00FB3DD7"/>
    <w:rsid w:val="00FC21D6"/>
    <w:rsid w:val="00FC5245"/>
    <w:rsid w:val="00FC648F"/>
    <w:rsid w:val="00FC69EC"/>
    <w:rsid w:val="00FD343E"/>
    <w:rsid w:val="00FD4BD9"/>
    <w:rsid w:val="00FD5693"/>
    <w:rsid w:val="00FD638A"/>
    <w:rsid w:val="00FE311C"/>
    <w:rsid w:val="00FE54AD"/>
    <w:rsid w:val="00FE62D7"/>
    <w:rsid w:val="00FE6E99"/>
    <w:rsid w:val="00FF03E1"/>
    <w:rsid w:val="00FF1C4D"/>
    <w:rsid w:val="00FF364A"/>
    <w:rsid w:val="00FF41E1"/>
    <w:rsid w:val="00FF4703"/>
    <w:rsid w:val="00FF49F3"/>
    <w:rsid w:val="00FF4B9E"/>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13CEDA7"/>
  <w15:docId w15:val="{9E974B74-5AC3-C845-95BF-E306E83AC9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lsdException w:name="Table Subtle 2" w:locked="1" w:semiHidden="1" w:unhideWhenUsed="1"/>
    <w:lsdException w:name="Table Web 1" w:locked="1" w:semiHidden="1" w:unhideWhenUsed="1"/>
    <w:lsdException w:name="Table Web 2" w:locked="1"/>
    <w:lsdException w:name="Table Web 3" w:lock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E95F6E"/>
    <w:pPr>
      <w:spacing w:after="200" w:line="276" w:lineRule="auto"/>
    </w:pPr>
    <w:rPr>
      <w:rFonts w:ascii="Calibri" w:eastAsia="Calibri" w:hAnsi="Calibri"/>
      <w:sz w:val="22"/>
      <w:szCs w:val="22"/>
    </w:rPr>
  </w:style>
  <w:style w:type="paragraph" w:styleId="Titolo1">
    <w:name w:val="heading 1"/>
    <w:basedOn w:val="Normale"/>
    <w:next w:val="Normale"/>
    <w:link w:val="Titolo1Carattere"/>
    <w:qFormat/>
    <w:rsid w:val="00764202"/>
    <w:pPr>
      <w:keepNext/>
      <w:spacing w:before="360" w:after="340"/>
      <w:contextualSpacing/>
      <w:outlineLvl w:val="0"/>
    </w:pPr>
    <w:rPr>
      <w:rFonts w:ascii="HelveticaNeue Condensed" w:hAnsi="HelveticaNeue Condensed"/>
      <w:b/>
      <w:sz w:val="40"/>
      <w:szCs w:val="36"/>
    </w:rPr>
  </w:style>
  <w:style w:type="paragraph" w:styleId="Titolo2">
    <w:name w:val="heading 2"/>
    <w:basedOn w:val="Normale"/>
    <w:next w:val="Normale"/>
    <w:link w:val="Titolo2Carattere"/>
    <w:qFormat/>
    <w:rsid w:val="00764202"/>
    <w:pPr>
      <w:keepNext/>
      <w:spacing w:before="360" w:after="340"/>
      <w:contextualSpacing/>
      <w:outlineLvl w:val="1"/>
    </w:pPr>
    <w:rPr>
      <w:rFonts w:ascii="HelveticaNeue Condensed" w:hAnsi="HelveticaNeue Condensed"/>
      <w:b/>
      <w:sz w:val="36"/>
      <w:szCs w:val="28"/>
    </w:rPr>
  </w:style>
  <w:style w:type="paragraph" w:styleId="Titolo3">
    <w:name w:val="heading 3"/>
    <w:basedOn w:val="Normale"/>
    <w:next w:val="Normale"/>
    <w:link w:val="Titolo3Carattere"/>
    <w:autoRedefine/>
    <w:qFormat/>
    <w:rsid w:val="00365870"/>
    <w:pPr>
      <w:keepNext/>
      <w:spacing w:before="360"/>
      <w:contextualSpacing/>
      <w:outlineLvl w:val="2"/>
    </w:pPr>
    <w:rPr>
      <w:rFonts w:ascii="HelveticaNeue Condensed" w:hAnsi="HelveticaNeue Condensed"/>
      <w:b/>
      <w:sz w:val="32"/>
      <w:szCs w:val="28"/>
    </w:rPr>
  </w:style>
  <w:style w:type="paragraph" w:styleId="Titolo4">
    <w:name w:val="heading 4"/>
    <w:basedOn w:val="Normale"/>
    <w:next w:val="Normale"/>
    <w:link w:val="Titolo4Carattere"/>
    <w:qFormat/>
    <w:rsid w:val="00DD6BDC"/>
    <w:pPr>
      <w:keepNext/>
      <w:spacing w:before="360"/>
      <w:contextualSpacing/>
      <w:outlineLvl w:val="3"/>
    </w:pPr>
    <w:rPr>
      <w:rFonts w:ascii="HelveticaNeue Condensed" w:hAnsi="HelveticaNeue Condensed"/>
      <w:b/>
      <w:spacing w:val="-6"/>
      <w:sz w:val="28"/>
      <w:szCs w:val="24"/>
    </w:rPr>
  </w:style>
  <w:style w:type="paragraph" w:styleId="Titolo5">
    <w:name w:val="heading 5"/>
    <w:basedOn w:val="Normale"/>
    <w:next w:val="Normale"/>
    <w:link w:val="Titolo5Carattere"/>
    <w:qFormat/>
    <w:rsid w:val="00764202"/>
    <w:pPr>
      <w:spacing w:before="240" w:after="60"/>
      <w:outlineLvl w:val="4"/>
    </w:pPr>
    <w:rPr>
      <w:rFonts w:ascii="HelvetivaNeue Condensed" w:hAnsi="HelvetivaNeue Condensed"/>
      <w:b/>
    </w:rPr>
  </w:style>
  <w:style w:type="paragraph" w:styleId="Titolo6">
    <w:name w:val="heading 6"/>
    <w:basedOn w:val="Normale"/>
    <w:next w:val="Normale"/>
    <w:link w:val="Titolo6Carattere"/>
    <w:qFormat/>
    <w:locked/>
    <w:rsid w:val="00764202"/>
    <w:pPr>
      <w:spacing w:before="240" w:after="60"/>
      <w:outlineLvl w:val="5"/>
    </w:pPr>
    <w:rPr>
      <w:rFonts w:ascii="HelvetivaNeue Condensed" w:eastAsia="PMingLiU" w:hAnsi="HelvetivaNeue Condensed"/>
      <w:b/>
      <w:bCs/>
      <w:sz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link w:val="Titolo1"/>
    <w:rsid w:val="00764202"/>
    <w:rPr>
      <w:rFonts w:ascii="HelveticaNeue Condensed" w:eastAsia="Calibri" w:hAnsi="HelveticaNeue Condensed"/>
      <w:b/>
      <w:sz w:val="40"/>
      <w:szCs w:val="36"/>
    </w:rPr>
  </w:style>
  <w:style w:type="character" w:customStyle="1" w:styleId="Titolo2Carattere">
    <w:name w:val="Titolo 2 Carattere"/>
    <w:link w:val="Titolo2"/>
    <w:rsid w:val="00764202"/>
    <w:rPr>
      <w:rFonts w:ascii="HelveticaNeue Condensed" w:eastAsia="Calibri" w:hAnsi="HelveticaNeue Condensed"/>
      <w:b/>
      <w:sz w:val="36"/>
      <w:szCs w:val="28"/>
    </w:rPr>
  </w:style>
  <w:style w:type="character" w:customStyle="1" w:styleId="Titolo3Carattere">
    <w:name w:val="Titolo 3 Carattere"/>
    <w:link w:val="Titolo3"/>
    <w:rsid w:val="00365870"/>
    <w:rPr>
      <w:rFonts w:ascii="HelveticaNeue Condensed" w:eastAsia="Calibri" w:hAnsi="HelveticaNeue Condensed"/>
      <w:b/>
      <w:sz w:val="32"/>
      <w:szCs w:val="28"/>
    </w:rPr>
  </w:style>
  <w:style w:type="character" w:customStyle="1" w:styleId="Titolo4Carattere">
    <w:name w:val="Titolo 4 Carattere"/>
    <w:link w:val="Titolo4"/>
    <w:rsid w:val="00DD6BDC"/>
    <w:rPr>
      <w:rFonts w:ascii="HelveticaNeue Condensed" w:eastAsia="Calibri" w:hAnsi="HelveticaNeue Condensed"/>
      <w:b/>
      <w:spacing w:val="-6"/>
      <w:sz w:val="28"/>
      <w:szCs w:val="24"/>
    </w:rPr>
  </w:style>
  <w:style w:type="character" w:customStyle="1" w:styleId="Titolo5Carattere">
    <w:name w:val="Titolo 5 Carattere"/>
    <w:link w:val="Titolo5"/>
    <w:rsid w:val="00764202"/>
    <w:rPr>
      <w:rFonts w:ascii="HelvetivaNeue Condensed" w:hAnsi="HelvetivaNeue Condensed"/>
      <w:b/>
      <w:sz w:val="24"/>
    </w:rPr>
  </w:style>
  <w:style w:type="character" w:customStyle="1" w:styleId="Titolo6Carattere">
    <w:name w:val="Titolo 6 Carattere"/>
    <w:link w:val="Titolo6"/>
    <w:rsid w:val="00764202"/>
    <w:rPr>
      <w:rFonts w:ascii="HelvetivaNeue Condensed" w:eastAsia="PMingLiU" w:hAnsi="HelvetivaNeue Condensed"/>
      <w:b/>
      <w:bCs/>
      <w:szCs w:val="22"/>
    </w:rPr>
  </w:style>
  <w:style w:type="paragraph" w:styleId="Corpotesto">
    <w:name w:val="Body Text"/>
    <w:link w:val="CorpotestoCarattere"/>
    <w:rsid w:val="00764202"/>
    <w:pPr>
      <w:suppressAutoHyphens/>
      <w:spacing w:line="320" w:lineRule="exact"/>
      <w:ind w:firstLine="357"/>
      <w:jc w:val="both"/>
    </w:pPr>
    <w:rPr>
      <w:rFonts w:ascii="Utopia" w:hAnsi="Utopia"/>
      <w:sz w:val="22"/>
    </w:rPr>
  </w:style>
  <w:style w:type="character" w:customStyle="1" w:styleId="CorpotestoCarattere">
    <w:name w:val="Corpo testo Carattere"/>
    <w:link w:val="Corpotesto"/>
    <w:rsid w:val="00764202"/>
    <w:rPr>
      <w:rFonts w:ascii="Utopia" w:hAnsi="Utopia"/>
      <w:sz w:val="22"/>
    </w:rPr>
  </w:style>
  <w:style w:type="paragraph" w:customStyle="1" w:styleId="Bullet">
    <w:name w:val="Bullet"/>
    <w:basedOn w:val="Normale"/>
    <w:rsid w:val="0027221C"/>
    <w:pPr>
      <w:keepLines/>
      <w:numPr>
        <w:numId w:val="4"/>
      </w:numPr>
      <w:tabs>
        <w:tab w:val="left" w:pos="936"/>
      </w:tabs>
      <w:spacing w:before="120" w:line="240" w:lineRule="auto"/>
      <w:ind w:left="935" w:right="862" w:hanging="357"/>
    </w:pPr>
    <w:rPr>
      <w:rFonts w:ascii="Arial" w:hAnsi="Arial"/>
      <w:sz w:val="20"/>
    </w:rPr>
  </w:style>
  <w:style w:type="character" w:customStyle="1" w:styleId="CodeBold">
    <w:name w:val="Code Bold"/>
    <w:rsid w:val="0027221C"/>
    <w:rPr>
      <w:rFonts w:ascii="TheSansMonoConBlack" w:hAnsi="TheSansMonoConBlack"/>
      <w:sz w:val="20"/>
    </w:rPr>
  </w:style>
  <w:style w:type="paragraph" w:customStyle="1" w:styleId="ChapterNumber">
    <w:name w:val="Chapter Number"/>
    <w:next w:val="Normale"/>
    <w:autoRedefine/>
    <w:qFormat/>
    <w:rsid w:val="00764202"/>
    <w:pPr>
      <w:keepNext/>
      <w:spacing w:after="1200"/>
    </w:pPr>
    <w:rPr>
      <w:rFonts w:ascii="Arial" w:hAnsi="Arial"/>
      <w:b/>
      <w:caps/>
      <w:sz w:val="36"/>
      <w:szCs w:val="28"/>
    </w:rPr>
  </w:style>
  <w:style w:type="paragraph" w:customStyle="1" w:styleId="ChapterTitle">
    <w:name w:val="Chapter Title"/>
    <w:next w:val="Normale"/>
    <w:rsid w:val="00764202"/>
    <w:pPr>
      <w:spacing w:before="240" w:after="720"/>
    </w:pPr>
    <w:rPr>
      <w:rFonts w:ascii="Arial Narrow" w:hAnsi="Arial Narrow"/>
      <w:b/>
      <w:sz w:val="80"/>
      <w:szCs w:val="48"/>
    </w:rPr>
  </w:style>
  <w:style w:type="paragraph" w:customStyle="1" w:styleId="FigureCaption">
    <w:name w:val="Figure Caption"/>
    <w:next w:val="Normale"/>
    <w:qFormat/>
    <w:rsid w:val="0027221C"/>
    <w:pPr>
      <w:tabs>
        <w:tab w:val="left" w:pos="576"/>
      </w:tabs>
      <w:spacing w:before="400" w:after="240"/>
      <w:contextualSpacing/>
      <w:jc w:val="center"/>
    </w:pPr>
    <w:rPr>
      <w:rFonts w:ascii="Arial Narrow" w:hAnsi="Arial Narrow"/>
      <w:i/>
      <w:noProof/>
    </w:rPr>
  </w:style>
  <w:style w:type="paragraph" w:customStyle="1" w:styleId="CodeCaption">
    <w:name w:val="Code Caption"/>
    <w:basedOn w:val="Normale"/>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e"/>
    <w:link w:val="CodeChar"/>
    <w:qFormat/>
    <w:rsid w:val="0027221C"/>
    <w:pPr>
      <w:spacing w:before="120" w:line="240" w:lineRule="auto"/>
      <w:contextualSpacing/>
    </w:pPr>
    <w:rPr>
      <w:rFonts w:ascii="Courier New" w:hAnsi="Courier New"/>
      <w:noProof/>
      <w:sz w:val="20"/>
    </w:rPr>
  </w:style>
  <w:style w:type="character" w:customStyle="1" w:styleId="CodeChar">
    <w:name w:val="Code Char"/>
    <w:link w:val="Code"/>
    <w:rsid w:val="0027221C"/>
    <w:rPr>
      <w:rFonts w:ascii="Courier New" w:eastAsia="Calibri" w:hAnsi="Courier New"/>
      <w:noProof/>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8"/>
      </w:numPr>
      <w:ind w:left="1219" w:hanging="357"/>
    </w:pPr>
  </w:style>
  <w:style w:type="paragraph" w:customStyle="1" w:styleId="BulletSubList">
    <w:name w:val="Bullet Sub List"/>
    <w:basedOn w:val="Bullet"/>
    <w:rsid w:val="00764202"/>
    <w:pPr>
      <w:numPr>
        <w:numId w:val="9"/>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rsid w:val="00764202"/>
    <w:pPr>
      <w:spacing w:before="120" w:after="120"/>
    </w:pPr>
    <w:rPr>
      <w:rFonts w:ascii="Utopia" w:hAnsi="Utopia"/>
      <w:sz w:val="16"/>
    </w:rPr>
  </w:style>
  <w:style w:type="paragraph" w:styleId="Indice1">
    <w:name w:val="index 1"/>
    <w:basedOn w:val="Normale"/>
    <w:next w:val="Normale"/>
    <w:semiHidden/>
    <w:rsid w:val="00764202"/>
    <w:pPr>
      <w:ind w:left="720" w:hanging="720"/>
    </w:pPr>
  </w:style>
  <w:style w:type="paragraph" w:styleId="Indice2">
    <w:name w:val="index 2"/>
    <w:basedOn w:val="Normale"/>
    <w:next w:val="Normale"/>
    <w:semiHidden/>
    <w:rsid w:val="00764202"/>
    <w:pPr>
      <w:ind w:left="720" w:hanging="432"/>
    </w:pPr>
  </w:style>
  <w:style w:type="paragraph" w:styleId="Indice3">
    <w:name w:val="index 3"/>
    <w:basedOn w:val="Normale"/>
    <w:next w:val="Normale"/>
    <w:semiHidden/>
    <w:rsid w:val="00764202"/>
    <w:pPr>
      <w:ind w:left="720" w:hanging="144"/>
    </w:pPr>
  </w:style>
  <w:style w:type="paragraph" w:customStyle="1" w:styleId="PartText">
    <w:name w:val="Part Text"/>
    <w:basedOn w:val="Normale"/>
    <w:next w:val="Normale"/>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autoRedefine/>
    <w:qFormat/>
    <w:rsid w:val="00764202"/>
    <w:pPr>
      <w:keepNext w:val="0"/>
    </w:pPr>
    <w:rPr>
      <w:sz w:val="60"/>
    </w:rPr>
  </w:style>
  <w:style w:type="paragraph" w:customStyle="1" w:styleId="PartTitle">
    <w:name w:val="Part Title"/>
    <w:basedOn w:val="ChapterTitle"/>
    <w:next w:val="Normale"/>
    <w:autoRedefine/>
    <w:qFormat/>
    <w:rsid w:val="00764202"/>
    <w:pPr>
      <w:spacing w:before="0"/>
    </w:pPr>
  </w:style>
  <w:style w:type="paragraph" w:styleId="Citazione">
    <w:name w:val="Quote"/>
    <w:basedOn w:val="Normale"/>
    <w:next w:val="Corpotesto"/>
    <w:link w:val="CitazioneCarattere"/>
    <w:qFormat/>
    <w:rsid w:val="0027221C"/>
    <w:pPr>
      <w:tabs>
        <w:tab w:val="left" w:pos="346"/>
      </w:tabs>
      <w:spacing w:before="360" w:after="240"/>
      <w:ind w:left="431" w:right="431"/>
      <w:contextualSpacing/>
      <w:jc w:val="both"/>
    </w:pPr>
    <w:rPr>
      <w:rFonts w:ascii="Arial" w:hAnsi="Arial"/>
      <w:i/>
      <w:iCs/>
      <w:sz w:val="20"/>
    </w:rPr>
  </w:style>
  <w:style w:type="character" w:customStyle="1" w:styleId="CitazioneCarattere">
    <w:name w:val="Citazione Carattere"/>
    <w:link w:val="Citazione"/>
    <w:rsid w:val="0027221C"/>
    <w:rPr>
      <w:rFonts w:ascii="Arial" w:eastAsia="Calibri" w:hAnsi="Arial"/>
      <w:i/>
      <w:iCs/>
      <w:szCs w:val="22"/>
    </w:rPr>
  </w:style>
  <w:style w:type="paragraph" w:customStyle="1" w:styleId="Results">
    <w:name w:val="Results"/>
    <w:basedOn w:val="Normale"/>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1"/>
      </w:numPr>
      <w:ind w:left="1219" w:right="851" w:hanging="357"/>
    </w:pPr>
  </w:style>
  <w:style w:type="paragraph" w:customStyle="1" w:styleId="ExerciseBody">
    <w:name w:val="Exercise Body"/>
    <w:basedOn w:val="Normale"/>
    <w:link w:val="ExerciseBodyChar"/>
    <w:qFormat/>
    <w:rsid w:val="0027221C"/>
    <w:pPr>
      <w:spacing w:before="120" w:line="240" w:lineRule="auto"/>
      <w:ind w:left="288" w:right="288"/>
    </w:pPr>
    <w:rPr>
      <w:rFonts w:ascii="HelveticaNeue Condensed" w:hAnsi="HelveticaNeue Condensed"/>
      <w:sz w:val="20"/>
    </w:rPr>
  </w:style>
  <w:style w:type="character" w:customStyle="1" w:styleId="ExerciseBodyChar">
    <w:name w:val="Exercise Body Char"/>
    <w:link w:val="ExerciseBody"/>
    <w:rsid w:val="0027221C"/>
    <w:rPr>
      <w:rFonts w:ascii="HelveticaNeue Condensed" w:eastAsia="Calibri" w:hAnsi="HelveticaNeue Condensed"/>
      <w:szCs w:val="22"/>
    </w:rPr>
  </w:style>
  <w:style w:type="paragraph" w:customStyle="1" w:styleId="ExerciseBullet">
    <w:name w:val="Exercise Bullet"/>
    <w:basedOn w:val="Normale"/>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e"/>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27221C"/>
    <w:pPr>
      <w:spacing w:before="160" w:after="160"/>
      <w:contextualSpacing/>
    </w:pPr>
    <w:rPr>
      <w:rFonts w:ascii="HelvetivaNeue Condensed" w:hAnsi="HelvetivaNeue Condensed"/>
    </w:rPr>
  </w:style>
  <w:style w:type="paragraph" w:customStyle="1" w:styleId="TableCaption">
    <w:name w:val="Table Caption"/>
    <w:basedOn w:val="FigureCaption"/>
    <w:next w:val="Normale"/>
    <w:qFormat/>
    <w:rsid w:val="00764202"/>
    <w:pPr>
      <w:spacing w:after="120"/>
    </w:pPr>
  </w:style>
  <w:style w:type="paragraph" w:customStyle="1" w:styleId="TableHead">
    <w:name w:val="Table Head"/>
    <w:next w:val="Normale"/>
    <w:rsid w:val="0027221C"/>
    <w:pPr>
      <w:keepNext/>
      <w:spacing w:before="60" w:after="60"/>
    </w:pPr>
    <w:rPr>
      <w:rFonts w:ascii="HelvetivaNeue Condensed" w:hAnsi="HelvetivaNeue Condensed"/>
      <w:b/>
    </w:rPr>
  </w:style>
  <w:style w:type="paragraph" w:customStyle="1" w:styleId="TableFootnote">
    <w:name w:val="Table Footnote"/>
    <w:basedOn w:val="Normale"/>
    <w:next w:val="Normale"/>
    <w:rsid w:val="00764202"/>
    <w:pPr>
      <w:spacing w:before="60" w:after="240"/>
      <w:contextualSpacing/>
    </w:pPr>
    <w:rPr>
      <w:rFonts w:ascii="Utopia" w:hAnsi="Utopia"/>
      <w:i/>
    </w:rPr>
  </w:style>
  <w:style w:type="table" w:styleId="Grigliatabella">
    <w:name w:val="Table Grid"/>
    <w:basedOn w:val="Tabellanormale"/>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e"/>
    <w:rsid w:val="0027221C"/>
    <w:pPr>
      <w:keepLines/>
      <w:numPr>
        <w:numId w:val="10"/>
      </w:numPr>
      <w:spacing w:before="120" w:line="240" w:lineRule="auto"/>
      <w:ind w:left="935" w:right="1151" w:hanging="357"/>
    </w:pPr>
    <w:rPr>
      <w:rFonts w:ascii="Arial Narrow" w:hAnsi="Arial Narrow"/>
      <w:sz w:val="20"/>
    </w:rPr>
  </w:style>
  <w:style w:type="paragraph" w:customStyle="1" w:styleId="QuoteSource">
    <w:name w:val="Quote Source"/>
    <w:basedOn w:val="Citazione"/>
    <w:next w:val="Normale"/>
    <w:qFormat/>
    <w:rsid w:val="00764202"/>
    <w:pPr>
      <w:spacing w:before="0"/>
      <w:ind w:left="0" w:right="0"/>
      <w:jc w:val="right"/>
    </w:pPr>
    <w:rPr>
      <w:i w:val="0"/>
    </w:rPr>
  </w:style>
  <w:style w:type="paragraph" w:customStyle="1" w:styleId="ExerciseHead">
    <w:name w:val="Exercise Head"/>
    <w:basedOn w:val="Normale"/>
    <w:next w:val="Normale"/>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e"/>
    <w:semiHidden/>
    <w:locked/>
    <w:rsid w:val="00764202"/>
    <w:pPr>
      <w:spacing w:before="600" w:after="240"/>
    </w:pPr>
    <w:rPr>
      <w:rFonts w:ascii="HelveticaNeue MediumExt" w:hAnsi="HelveticaNeue MediumExt"/>
      <w:sz w:val="80"/>
    </w:rPr>
  </w:style>
  <w:style w:type="paragraph" w:customStyle="1" w:styleId="FMSubtitle">
    <w:name w:val="FM Subtitle"/>
    <w:basedOn w:val="Normale"/>
    <w:rsid w:val="00764202"/>
    <w:pPr>
      <w:jc w:val="center"/>
      <w:outlineLvl w:val="0"/>
    </w:pPr>
    <w:rPr>
      <w:rFonts w:ascii="Arial Narrow" w:hAnsi="Arial Narrow"/>
      <w:b/>
      <w:color w:val="808080"/>
      <w:sz w:val="56"/>
    </w:rPr>
  </w:style>
  <w:style w:type="paragraph" w:customStyle="1" w:styleId="FMAuthor">
    <w:name w:val="FM Author"/>
    <w:basedOn w:val="Normale"/>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e"/>
    <w:rsid w:val="00764202"/>
    <w:pPr>
      <w:contextualSpacing/>
    </w:pPr>
    <w:rPr>
      <w:rFonts w:ascii="Utopia" w:hAnsi="Utopia"/>
    </w:rPr>
  </w:style>
  <w:style w:type="paragraph" w:customStyle="1" w:styleId="FMDedication">
    <w:name w:val="FM Dedication"/>
    <w:basedOn w:val="Normale"/>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e"/>
    <w:rsid w:val="00764202"/>
    <w:rPr>
      <w:rFonts w:ascii="Utopia" w:hAnsi="Utopia"/>
      <w:sz w:val="20"/>
    </w:rPr>
  </w:style>
  <w:style w:type="paragraph" w:styleId="Mappadocumento">
    <w:name w:val="Document Map"/>
    <w:basedOn w:val="Normale"/>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e"/>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e"/>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e"/>
    <w:locked/>
    <w:rsid w:val="0027221C"/>
    <w:pPr>
      <w:suppressAutoHyphens/>
      <w:spacing w:after="0" w:line="240" w:lineRule="auto"/>
      <w:ind w:firstLine="720"/>
    </w:pPr>
    <w:rPr>
      <w:rFonts w:ascii="Arial" w:hAnsi="Arial"/>
      <w:sz w:val="20"/>
    </w:rPr>
  </w:style>
  <w:style w:type="character" w:styleId="Collegamentoipertestuale">
    <w:name w:val="Hyperlink"/>
    <w:semiHidden/>
    <w:locked/>
    <w:rsid w:val="00764202"/>
    <w:rPr>
      <w:color w:val="0000FF"/>
      <w:u w:val="single"/>
    </w:rPr>
  </w:style>
  <w:style w:type="paragraph" w:styleId="Pidipagina">
    <w:name w:val="footer"/>
    <w:basedOn w:val="Normale"/>
    <w:link w:val="PidipaginaCarattere"/>
    <w:rsid w:val="0027221C"/>
    <w:pPr>
      <w:tabs>
        <w:tab w:val="center" w:pos="4320"/>
        <w:tab w:val="right" w:pos="8640"/>
      </w:tabs>
      <w:spacing w:line="240" w:lineRule="auto"/>
    </w:pPr>
    <w:rPr>
      <w:rFonts w:ascii="Utopia" w:hAnsi="Utopia"/>
      <w:sz w:val="20"/>
    </w:rPr>
  </w:style>
  <w:style w:type="paragraph" w:customStyle="1" w:styleId="NoteTipCaution">
    <w:name w:val="Note/Tip/Caution"/>
    <w:basedOn w:val="Normale"/>
    <w:next w:val="Normale"/>
    <w:link w:val="NoteTipCautionChar"/>
    <w:rsid w:val="003E3DE3"/>
    <w:pPr>
      <w:pBdr>
        <w:top w:val="single" w:sz="8" w:space="1" w:color="auto"/>
        <w:bottom w:val="single" w:sz="8" w:space="1" w:color="auto"/>
      </w:pBdr>
      <w:spacing w:before="360" w:after="480" w:line="280" w:lineRule="exact"/>
      <w:ind w:left="142" w:right="142"/>
    </w:pPr>
    <w:rPr>
      <w:rFonts w:ascii="Arial Narrow" w:hAnsi="Arial Narrow"/>
    </w:rPr>
  </w:style>
  <w:style w:type="paragraph" w:customStyle="1" w:styleId="BodyTextFirst">
    <w:name w:val="Body Text First"/>
    <w:basedOn w:val="Corpotesto"/>
    <w:link w:val="BodyTextFirstChar"/>
    <w:rsid w:val="0027221C"/>
    <w:pPr>
      <w:spacing w:line="240" w:lineRule="auto"/>
      <w:ind w:firstLine="0"/>
    </w:pPr>
    <w:rPr>
      <w:rFonts w:ascii="Arial" w:hAnsi="Arial"/>
      <w:sz w:val="20"/>
    </w:rPr>
  </w:style>
  <w:style w:type="character" w:customStyle="1" w:styleId="BodyTextFirstChar">
    <w:name w:val="Body Text First Char"/>
    <w:link w:val="BodyTextFirst"/>
    <w:rsid w:val="0027221C"/>
    <w:rPr>
      <w:rFonts w:ascii="Arial" w:hAnsi="Arial"/>
    </w:rPr>
  </w:style>
  <w:style w:type="character" w:customStyle="1" w:styleId="CodeInline">
    <w:name w:val="Code Inline"/>
    <w:rsid w:val="00490913"/>
    <w:rPr>
      <w:rFonts w:ascii="Courier" w:hAnsi="Courier"/>
      <w:b w:val="0"/>
      <w:i w:val="0"/>
      <w:color w:val="auto"/>
      <w:sz w:val="20"/>
      <w:bdr w:val="none" w:sz="0" w:space="0" w:color="auto"/>
      <w:shd w:val="clear" w:color="auto" w:fill="auto"/>
    </w:rPr>
  </w:style>
  <w:style w:type="paragraph" w:customStyle="1" w:styleId="TableTextLast">
    <w:name w:val="Table Text Last"/>
    <w:basedOn w:val="TableText"/>
    <w:next w:val="Corpotesto"/>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ellanormale"/>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Numeropagina">
    <w:name w:val="page number"/>
    <w:basedOn w:val="Carpredefinitoparagrafo"/>
    <w:rsid w:val="00764202"/>
  </w:style>
  <w:style w:type="paragraph" w:customStyle="1" w:styleId="SideBarSubhead">
    <w:name w:val="Side Bar Subhead"/>
    <w:basedOn w:val="Normale"/>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e"/>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e"/>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e"/>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e"/>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e"/>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hAnsi="HelveticaNeue Condensed"/>
    </w:rPr>
  </w:style>
  <w:style w:type="paragraph" w:customStyle="1" w:styleId="SideBarNum">
    <w:name w:val="Side Bar Num"/>
    <w:basedOn w:val="Normale"/>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hAnsi="HelveticaNeue Condensed"/>
      <w:sz w:val="22"/>
    </w:rPr>
  </w:style>
  <w:style w:type="paragraph" w:customStyle="1" w:styleId="SideBarHead">
    <w:name w:val="Side Bar Head"/>
    <w:basedOn w:val="Normale"/>
    <w:next w:val="Normale"/>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e"/>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e"/>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rsid w:val="00764202"/>
    <w:rPr>
      <w:spacing w:val="-20"/>
      <w:sz w:val="60"/>
    </w:rPr>
  </w:style>
  <w:style w:type="paragraph" w:customStyle="1" w:styleId="TOC21">
    <w:name w:val="TOC 21"/>
    <w:basedOn w:val="Normale"/>
    <w:next w:val="Normale"/>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e"/>
    <w:next w:val="Normale"/>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e"/>
    <w:next w:val="Corpotesto"/>
    <w:semiHidden/>
    <w:rsid w:val="00764202"/>
    <w:pPr>
      <w:spacing w:before="120" w:after="0" w:line="360" w:lineRule="auto"/>
      <w:contextualSpacing/>
    </w:pPr>
    <w:rPr>
      <w:rFonts w:ascii="Trebuchet MS" w:hAnsi="Trebuchet MS"/>
      <w:b/>
      <w:spacing w:val="-6"/>
    </w:rPr>
  </w:style>
  <w:style w:type="table" w:customStyle="1" w:styleId="ApressTable">
    <w:name w:val="Apress Table"/>
    <w:basedOn w:val="Tabellanormale"/>
    <w:rsid w:val="00764202"/>
    <w:pPr>
      <w:spacing w:before="120" w:after="120"/>
    </w:pPr>
    <w:rPr>
      <w:rFonts w:ascii="Utopia" w:hAnsi="Utopia"/>
      <w:sz w:val="18"/>
    </w:rPr>
    <w:tblPr>
      <w:tblCellMar>
        <w:left w:w="0" w:type="dxa"/>
        <w:right w:w="0" w:type="dxa"/>
      </w:tblCellMar>
    </w:tblPr>
  </w:style>
  <w:style w:type="table" w:styleId="Elencotabella3">
    <w:name w:val="Table List 3"/>
    <w:basedOn w:val="Tabellanormale"/>
    <w:semiHidden/>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Primorientrocorpodeltesto2">
    <w:name w:val="Body Text First Indent 2"/>
    <w:basedOn w:val="Normale"/>
    <w:link w:val="Primorientrocorpodeltesto2Carattere"/>
    <w:semiHidden/>
    <w:locked/>
    <w:rsid w:val="00E95F6E"/>
    <w:pPr>
      <w:ind w:left="360" w:firstLine="210"/>
    </w:pPr>
  </w:style>
  <w:style w:type="character" w:customStyle="1" w:styleId="Primorientrocorpodeltesto2Carattere">
    <w:name w:val="Primo rientro corpo del testo 2 Carattere"/>
    <w:basedOn w:val="Carpredefinitoparagrafo"/>
    <w:link w:val="Primorientrocorpodeltesto2"/>
    <w:semiHidden/>
    <w:rsid w:val="00E95F6E"/>
    <w:rPr>
      <w:sz w:val="24"/>
    </w:rPr>
  </w:style>
  <w:style w:type="character" w:customStyle="1" w:styleId="NoteTipCautionChar">
    <w:name w:val="Note/Tip/Caution Char"/>
    <w:link w:val="NoteTipCaution"/>
    <w:rsid w:val="003E3DE3"/>
    <w:rPr>
      <w:rFonts w:ascii="Arial Narrow" w:eastAsia="Calibri" w:hAnsi="Arial Narrow"/>
      <w:sz w:val="22"/>
      <w:szCs w:val="22"/>
    </w:rPr>
  </w:style>
  <w:style w:type="character" w:customStyle="1" w:styleId="PidipaginaCarattere">
    <w:name w:val="Piè di pagina Carattere"/>
    <w:link w:val="Pidipagina"/>
    <w:rsid w:val="0027221C"/>
    <w:rPr>
      <w:rFonts w:ascii="Utopia" w:eastAsia="Calibri" w:hAnsi="Utopia"/>
      <w:szCs w:val="22"/>
    </w:rPr>
  </w:style>
  <w:style w:type="paragraph" w:styleId="Intestazione">
    <w:name w:val="header"/>
    <w:basedOn w:val="Normale"/>
    <w:link w:val="IntestazioneCarattere"/>
    <w:locked/>
    <w:rsid w:val="00764202"/>
    <w:pPr>
      <w:tabs>
        <w:tab w:val="center" w:pos="4680"/>
        <w:tab w:val="right" w:pos="9360"/>
      </w:tabs>
    </w:pPr>
  </w:style>
  <w:style w:type="character" w:customStyle="1" w:styleId="IntestazioneCarattere">
    <w:name w:val="Intestazione Carattere"/>
    <w:link w:val="Intestazione"/>
    <w:rsid w:val="00764202"/>
    <w:rPr>
      <w:sz w:val="24"/>
    </w:rPr>
  </w:style>
  <w:style w:type="character" w:styleId="Rimandocommento">
    <w:name w:val="annotation reference"/>
    <w:semiHidden/>
    <w:locked/>
    <w:rsid w:val="00764202"/>
    <w:rPr>
      <w:sz w:val="16"/>
      <w:szCs w:val="16"/>
    </w:rPr>
  </w:style>
  <w:style w:type="paragraph" w:styleId="Testocommento">
    <w:name w:val="annotation text"/>
    <w:basedOn w:val="Normale"/>
    <w:link w:val="TestocommentoCarattere"/>
    <w:semiHidden/>
    <w:locked/>
    <w:rsid w:val="00764202"/>
    <w:rPr>
      <w:rFonts w:ascii="Times" w:hAnsi="Times"/>
      <w:sz w:val="20"/>
    </w:rPr>
  </w:style>
  <w:style w:type="character" w:customStyle="1" w:styleId="TestocommentoCarattere">
    <w:name w:val="Testo commento Carattere"/>
    <w:link w:val="Testocommento"/>
    <w:semiHidden/>
    <w:rsid w:val="00764202"/>
    <w:rPr>
      <w:rFonts w:ascii="Times" w:hAnsi="Times"/>
    </w:rPr>
  </w:style>
  <w:style w:type="paragraph" w:customStyle="1" w:styleId="Figure">
    <w:name w:val="Figure"/>
    <w:next w:val="Normale"/>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e"/>
    <w:qFormat/>
    <w:rsid w:val="00764202"/>
    <w:pPr>
      <w:spacing w:line="320" w:lineRule="atLeast"/>
      <w:jc w:val="center"/>
    </w:pPr>
  </w:style>
  <w:style w:type="paragraph" w:customStyle="1" w:styleId="FMCopyrightLine">
    <w:name w:val="FM Copyright Line"/>
    <w:basedOn w:val="Normale"/>
    <w:qFormat/>
    <w:rsid w:val="00764202"/>
    <w:rPr>
      <w:rFonts w:ascii="Utopia" w:hAnsi="Utopia"/>
      <w:sz w:val="20"/>
    </w:rPr>
  </w:style>
  <w:style w:type="paragraph" w:customStyle="1" w:styleId="TOCPart">
    <w:name w:val="TOC Part"/>
    <w:basedOn w:val="Normale"/>
    <w:qFormat/>
    <w:rsid w:val="00764202"/>
    <w:rPr>
      <w:rFonts w:ascii="HelveticaNeue MediumCond" w:hAnsi="HelveticaNeue MediumCond"/>
      <w:sz w:val="26"/>
    </w:rPr>
  </w:style>
  <w:style w:type="paragraph" w:customStyle="1" w:styleId="FMCopyrightinlineCode">
    <w:name w:val="FM Copyright inline Code"/>
    <w:basedOn w:val="Normale"/>
    <w:link w:val="FMCopyrightinlineCodeChar"/>
    <w:qFormat/>
    <w:rsid w:val="00764202"/>
    <w:rPr>
      <w:rFonts w:ascii="TheSansMonoConNormal" w:hAnsi="TheSansMonoConNormal"/>
      <w:sz w:val="18"/>
    </w:rPr>
  </w:style>
  <w:style w:type="character" w:styleId="Enfasicorsivo">
    <w:name w:val="Emphasis"/>
    <w:qFormat/>
    <w:locked/>
    <w:rsid w:val="00764202"/>
    <w:rPr>
      <w:i/>
      <w:iCs/>
    </w:rPr>
  </w:style>
  <w:style w:type="character" w:styleId="Enfasigrassetto">
    <w:name w:val="Strong"/>
    <w:qFormat/>
    <w:locked/>
    <w:rsid w:val="003E3DE3"/>
    <w:rPr>
      <w:b/>
      <w:bCs/>
      <w:sz w:val="20"/>
    </w:rPr>
  </w:style>
  <w:style w:type="character" w:customStyle="1" w:styleId="GrayDingbat">
    <w:name w:val="Gray Dingbat"/>
    <w:uiPriority w:val="1"/>
    <w:qFormat/>
    <w:rsid w:val="00764202"/>
    <w:rPr>
      <w:rFonts w:ascii="ZapfDingbats" w:hAnsi="ZapfDingbats"/>
      <w:color w:val="BFBFBF"/>
      <w:szCs w:val="24"/>
    </w:rPr>
  </w:style>
  <w:style w:type="paragraph" w:styleId="Testofumetto">
    <w:name w:val="Balloon Text"/>
    <w:basedOn w:val="Normale"/>
    <w:link w:val="TestofumettoCarattere"/>
    <w:locked/>
    <w:rsid w:val="00C946BC"/>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rsid w:val="00C946BC"/>
    <w:rPr>
      <w:rFonts w:ascii="Tahoma" w:eastAsia="Calibri" w:hAnsi="Tahoma" w:cs="Tahoma"/>
      <w:sz w:val="16"/>
      <w:szCs w:val="16"/>
    </w:rPr>
  </w:style>
  <w:style w:type="paragraph" w:styleId="Intestazionenota">
    <w:name w:val="Note Heading"/>
    <w:basedOn w:val="Normale"/>
    <w:next w:val="Normale"/>
    <w:link w:val="IntestazionenotaCarattere"/>
    <w:locked/>
    <w:rsid w:val="003F7948"/>
    <w:pPr>
      <w:spacing w:after="0" w:line="240" w:lineRule="auto"/>
    </w:pPr>
  </w:style>
  <w:style w:type="character" w:customStyle="1" w:styleId="IntestazionenotaCarattere">
    <w:name w:val="Intestazione nota Carattere"/>
    <w:basedOn w:val="Carpredefinitoparagrafo"/>
    <w:link w:val="Intestazionenota"/>
    <w:rsid w:val="003F7948"/>
    <w:rPr>
      <w:rFonts w:ascii="Calibri" w:eastAsia="Calibri" w:hAnsi="Calibri"/>
      <w:sz w:val="22"/>
      <w:szCs w:val="22"/>
    </w:rPr>
  </w:style>
  <w:style w:type="paragraph" w:styleId="Testonotaapidipagina">
    <w:name w:val="footnote text"/>
    <w:basedOn w:val="Normale"/>
    <w:link w:val="TestonotaapidipaginaCarattere"/>
    <w:unhideWhenUsed/>
    <w:locked/>
    <w:rsid w:val="00E95F6E"/>
    <w:rPr>
      <w:rFonts w:ascii="Arial Narrow" w:eastAsiaTheme="minorHAnsi" w:hAnsi="Arial Narrow" w:cstheme="minorBidi"/>
      <w:sz w:val="20"/>
      <w:lang w:val="en-GB"/>
    </w:rPr>
  </w:style>
  <w:style w:type="character" w:customStyle="1" w:styleId="TestonotaapidipaginaCarattere">
    <w:name w:val="Testo nota a piè di pagina Carattere"/>
    <w:basedOn w:val="Carpredefinitoparagrafo"/>
    <w:link w:val="Testonotaapidipagina"/>
    <w:rsid w:val="00E95F6E"/>
    <w:rPr>
      <w:rFonts w:ascii="Arial Narrow" w:eastAsiaTheme="minorHAnsi" w:hAnsi="Arial Narrow" w:cstheme="minorBidi"/>
      <w:szCs w:val="22"/>
      <w:lang w:val="en-GB"/>
    </w:rPr>
  </w:style>
  <w:style w:type="character" w:styleId="Rimandonotaapidipagina">
    <w:name w:val="footnote reference"/>
    <w:unhideWhenUsed/>
    <w:locked/>
    <w:rsid w:val="00E95F6E"/>
    <w:rPr>
      <w:vertAlign w:val="superscript"/>
    </w:rPr>
  </w:style>
  <w:style w:type="character" w:styleId="Enfasiintensa">
    <w:name w:val="Intense Emphasis"/>
    <w:basedOn w:val="Carpredefinitoparagrafo"/>
    <w:uiPriority w:val="21"/>
    <w:qFormat/>
    <w:rsid w:val="003E3DE3"/>
    <w:rPr>
      <w:b/>
      <w:bCs/>
      <w:i/>
      <w:iCs/>
      <w:color w:val="auto"/>
      <w:sz w:val="20"/>
    </w:rPr>
  </w:style>
  <w:style w:type="paragraph" w:styleId="Testodelblocco">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Testosegnaposto">
    <w:name w:val="Placeholder Text"/>
    <w:basedOn w:val="Carpredefinitoparagrafo"/>
    <w:uiPriority w:val="99"/>
    <w:semiHidden/>
    <w:rsid w:val="006A2E50"/>
    <w:rPr>
      <w:color w:val="808080"/>
    </w:rPr>
  </w:style>
  <w:style w:type="character" w:customStyle="1" w:styleId="Menzionenonrisolta1">
    <w:name w:val="Menzione non risolta1"/>
    <w:basedOn w:val="Carpredefinitoparagrafo"/>
    <w:uiPriority w:val="99"/>
    <w:semiHidden/>
    <w:unhideWhenUsed/>
    <w:rsid w:val="00BC1449"/>
    <w:rPr>
      <w:color w:val="605E5C"/>
      <w:shd w:val="clear" w:color="auto" w:fill="E1DFDD"/>
    </w:rPr>
  </w:style>
  <w:style w:type="paragraph" w:styleId="Revisione">
    <w:name w:val="Revision"/>
    <w:hidden/>
    <w:uiPriority w:val="99"/>
    <w:semiHidden/>
    <w:rsid w:val="002A3269"/>
    <w:rPr>
      <w:rFonts w:ascii="Calibri" w:eastAsia="Calibri" w:hAnsi="Calibri"/>
      <w:sz w:val="22"/>
      <w:szCs w:val="22"/>
    </w:rPr>
  </w:style>
  <w:style w:type="paragraph" w:styleId="Primorientrocorpodeltesto">
    <w:name w:val="Body Text First Indent"/>
    <w:basedOn w:val="Corpotesto"/>
    <w:link w:val="PrimorientrocorpodeltestoCarattere"/>
    <w:unhideWhenUsed/>
    <w:locked/>
    <w:rsid w:val="00431D1A"/>
    <w:pPr>
      <w:suppressAutoHyphens w:val="0"/>
      <w:spacing w:after="200" w:line="276" w:lineRule="auto"/>
      <w:ind w:firstLine="360"/>
      <w:jc w:val="left"/>
    </w:pPr>
    <w:rPr>
      <w:rFonts w:ascii="Calibri" w:eastAsia="Calibri" w:hAnsi="Calibri"/>
      <w:szCs w:val="22"/>
    </w:rPr>
  </w:style>
  <w:style w:type="character" w:customStyle="1" w:styleId="PrimorientrocorpodeltestoCarattere">
    <w:name w:val="Primo rientro corpo del testo Carattere"/>
    <w:basedOn w:val="CorpotestoCarattere"/>
    <w:link w:val="Primorientrocorpodeltesto"/>
    <w:rsid w:val="00431D1A"/>
    <w:rPr>
      <w:rFonts w:ascii="Calibri" w:eastAsia="Calibri" w:hAnsi="Calibri"/>
      <w:sz w:val="22"/>
      <w:szCs w:val="22"/>
    </w:rPr>
  </w:style>
  <w:style w:type="character" w:styleId="Collegamentovisitato">
    <w:name w:val="FollowedHyperlink"/>
    <w:basedOn w:val="Carpredefinitoparagrafo"/>
    <w:semiHidden/>
    <w:unhideWhenUsed/>
    <w:locked/>
    <w:rsid w:val="00597B44"/>
    <w:rPr>
      <w:color w:val="800080" w:themeColor="followedHyperlink"/>
      <w:u w:val="single"/>
    </w:rPr>
  </w:style>
  <w:style w:type="paragraph" w:styleId="Numeroelenco">
    <w:name w:val="List Number"/>
    <w:basedOn w:val="Normale"/>
    <w:unhideWhenUsed/>
    <w:locked/>
    <w:rsid w:val="00122668"/>
    <w:pPr>
      <w:numPr>
        <w:numId w:val="17"/>
      </w:numPr>
      <w:contextualSpacing/>
    </w:pPr>
  </w:style>
  <w:style w:type="paragraph" w:styleId="Soggettocommento">
    <w:name w:val="annotation subject"/>
    <w:basedOn w:val="Testocommento"/>
    <w:next w:val="Testocommento"/>
    <w:link w:val="SoggettocommentoCarattere"/>
    <w:semiHidden/>
    <w:unhideWhenUsed/>
    <w:locked/>
    <w:rsid w:val="005C5CF8"/>
    <w:pPr>
      <w:spacing w:line="240" w:lineRule="auto"/>
    </w:pPr>
    <w:rPr>
      <w:rFonts w:ascii="Calibri" w:hAnsi="Calibri"/>
      <w:b/>
      <w:bCs/>
      <w:szCs w:val="20"/>
    </w:rPr>
  </w:style>
  <w:style w:type="character" w:customStyle="1" w:styleId="SoggettocommentoCarattere">
    <w:name w:val="Soggetto commento Carattere"/>
    <w:basedOn w:val="TestocommentoCarattere"/>
    <w:link w:val="Soggettocommento"/>
    <w:semiHidden/>
    <w:rsid w:val="005C5CF8"/>
    <w:rPr>
      <w:rFonts w:ascii="Calibri" w:eastAsia="Calibri" w:hAnsi="Calibri"/>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7688430">
      <w:bodyDiv w:val="1"/>
      <w:marLeft w:val="0"/>
      <w:marRight w:val="0"/>
      <w:marTop w:val="0"/>
      <w:marBottom w:val="0"/>
      <w:divBdr>
        <w:top w:val="none" w:sz="0" w:space="0" w:color="auto"/>
        <w:left w:val="none" w:sz="0" w:space="0" w:color="auto"/>
        <w:bottom w:val="none" w:sz="0" w:space="0" w:color="auto"/>
        <w:right w:val="none" w:sz="0" w:space="0" w:color="auto"/>
      </w:divBdr>
      <w:divsChild>
        <w:div w:id="795607928">
          <w:marLeft w:val="0"/>
          <w:marRight w:val="0"/>
          <w:marTop w:val="0"/>
          <w:marBottom w:val="0"/>
          <w:divBdr>
            <w:top w:val="none" w:sz="0" w:space="0" w:color="auto"/>
            <w:left w:val="none" w:sz="0" w:space="0" w:color="auto"/>
            <w:bottom w:val="none" w:sz="0" w:space="0" w:color="auto"/>
            <w:right w:val="none" w:sz="0" w:space="0" w:color="auto"/>
          </w:divBdr>
          <w:divsChild>
            <w:div w:id="1992826453">
              <w:marLeft w:val="0"/>
              <w:marRight w:val="0"/>
              <w:marTop w:val="0"/>
              <w:marBottom w:val="0"/>
              <w:divBdr>
                <w:top w:val="none" w:sz="0" w:space="0" w:color="auto"/>
                <w:left w:val="none" w:sz="0" w:space="0" w:color="auto"/>
                <w:bottom w:val="none" w:sz="0" w:space="0" w:color="auto"/>
                <w:right w:val="none" w:sz="0" w:space="0" w:color="auto"/>
              </w:divBdr>
              <w:divsChild>
                <w:div w:id="29074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777926">
      <w:bodyDiv w:val="1"/>
      <w:marLeft w:val="0"/>
      <w:marRight w:val="0"/>
      <w:marTop w:val="0"/>
      <w:marBottom w:val="0"/>
      <w:divBdr>
        <w:top w:val="none" w:sz="0" w:space="0" w:color="auto"/>
        <w:left w:val="none" w:sz="0" w:space="0" w:color="auto"/>
        <w:bottom w:val="none" w:sz="0" w:space="0" w:color="auto"/>
        <w:right w:val="none" w:sz="0" w:space="0" w:color="auto"/>
      </w:divBdr>
      <w:divsChild>
        <w:div w:id="1927684957">
          <w:marLeft w:val="0"/>
          <w:marRight w:val="0"/>
          <w:marTop w:val="0"/>
          <w:marBottom w:val="0"/>
          <w:divBdr>
            <w:top w:val="none" w:sz="0" w:space="0" w:color="auto"/>
            <w:left w:val="none" w:sz="0" w:space="0" w:color="auto"/>
            <w:bottom w:val="none" w:sz="0" w:space="0" w:color="auto"/>
            <w:right w:val="none" w:sz="0" w:space="0" w:color="auto"/>
          </w:divBdr>
          <w:divsChild>
            <w:div w:id="51269447">
              <w:marLeft w:val="0"/>
              <w:marRight w:val="0"/>
              <w:marTop w:val="0"/>
              <w:marBottom w:val="0"/>
              <w:divBdr>
                <w:top w:val="none" w:sz="0" w:space="0" w:color="auto"/>
                <w:left w:val="none" w:sz="0" w:space="0" w:color="auto"/>
                <w:bottom w:val="none" w:sz="0" w:space="0" w:color="auto"/>
                <w:right w:val="none" w:sz="0" w:space="0" w:color="auto"/>
              </w:divBdr>
              <w:divsChild>
                <w:div w:id="214010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638032">
      <w:bodyDiv w:val="1"/>
      <w:marLeft w:val="0"/>
      <w:marRight w:val="0"/>
      <w:marTop w:val="0"/>
      <w:marBottom w:val="0"/>
      <w:divBdr>
        <w:top w:val="none" w:sz="0" w:space="0" w:color="auto"/>
        <w:left w:val="none" w:sz="0" w:space="0" w:color="auto"/>
        <w:bottom w:val="none" w:sz="0" w:space="0" w:color="auto"/>
        <w:right w:val="none" w:sz="0" w:space="0" w:color="auto"/>
      </w:divBdr>
      <w:divsChild>
        <w:div w:id="1781336496">
          <w:marLeft w:val="0"/>
          <w:marRight w:val="0"/>
          <w:marTop w:val="0"/>
          <w:marBottom w:val="0"/>
          <w:divBdr>
            <w:top w:val="none" w:sz="0" w:space="0" w:color="auto"/>
            <w:left w:val="none" w:sz="0" w:space="0" w:color="auto"/>
            <w:bottom w:val="none" w:sz="0" w:space="0" w:color="auto"/>
            <w:right w:val="none" w:sz="0" w:space="0" w:color="auto"/>
          </w:divBdr>
          <w:divsChild>
            <w:div w:id="30162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28890">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header" Target="header3.xml"/><Relationship Id="rId21" Type="http://schemas.openxmlformats.org/officeDocument/2006/relationships/image" Target="media/image11.png"/><Relationship Id="rId34" Type="http://schemas.openxmlformats.org/officeDocument/2006/relationships/hyperlink" Target="http://www.cs.toronto.edu/~rgrosse/courses/csc321_2017/slides/lec20.pdf"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adl.toelt.ai" TargetMode="External"/><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hyperlink" Target="https://www.tensorflow.org/tutorials/generative/autoencoder" TargetMode="External"/><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header" Target="header2.xml"/><Relationship Id="rId10" Type="http://schemas.microsoft.com/office/2011/relationships/commentsExtended" Target="commentsExtended.xml"/><Relationship Id="rId19" Type="http://schemas.openxmlformats.org/officeDocument/2006/relationships/image" Target="media/image9.emf"/><Relationship Id="rId31" Type="http://schemas.openxmlformats.org/officeDocument/2006/relationships/hyperlink" Target="https://blog.keras.io/building-autoencoders-in-keras.html" TargetMode="Externa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emf"/><Relationship Id="rId22" Type="http://schemas.openxmlformats.org/officeDocument/2006/relationships/hyperlink" Target="https://adl.toelt.ai" TargetMode="External"/><Relationship Id="rId27" Type="http://schemas.openxmlformats.org/officeDocument/2006/relationships/hyperlink" Target="https://adl.toelt.ai" TargetMode="External"/><Relationship Id="rId30" Type="http://schemas.openxmlformats.org/officeDocument/2006/relationships/hyperlink" Target="http://ufldl.stanford.edu/tutorial/unsupervised/Autoencoders/" TargetMode="External"/><Relationship Id="rId35" Type="http://schemas.openxmlformats.org/officeDocument/2006/relationships/header" Target="header1.xml"/><Relationship Id="rId8" Type="http://schemas.openxmlformats.org/officeDocument/2006/relationships/image" Target="media/image2.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adl.toelt.ai" TargetMode="External"/><Relationship Id="rId33" Type="http://schemas.openxmlformats.org/officeDocument/2006/relationships/hyperlink" Target="https://arxiv.org/abs/2003.05991" TargetMode="External"/><Relationship Id="rId38"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8" Type="http://schemas.openxmlformats.org/officeDocument/2006/relationships/hyperlink" Target="https://saketsathe.net/downloads/autoencode.pdf" TargetMode="External"/><Relationship Id="rId3" Type="http://schemas.openxmlformats.org/officeDocument/2006/relationships/hyperlink" Target="http://yann.lecun.com/exdb/mnist/" TargetMode="External"/><Relationship Id="rId7" Type="http://schemas.openxmlformats.org/officeDocument/2006/relationships/hyperlink" Target="https://www.universetoday.com/36302/atoms-in-the-universe/" TargetMode="External"/><Relationship Id="rId2" Type="http://schemas.openxmlformats.org/officeDocument/2006/relationships/hyperlink" Target="https://arxiv.org/abs/2003.05991" TargetMode="External"/><Relationship Id="rId1" Type="http://schemas.openxmlformats.org/officeDocument/2006/relationships/hyperlink" Target="https://arxiv.org/abs/2003.05991" TargetMode="External"/><Relationship Id="rId6" Type="http://schemas.openxmlformats.org/officeDocument/2006/relationships/hyperlink" Target="https://research.zalando.com/welcome/mission/research-projects/fashion-mnist/" TargetMode="External"/><Relationship Id="rId5" Type="http://schemas.openxmlformats.org/officeDocument/2006/relationships/hyperlink" Target="https://adl.toelt.ai" TargetMode="External"/><Relationship Id="rId4" Type="http://schemas.openxmlformats.org/officeDocument/2006/relationships/hyperlink" Target="https://adl.toelt.ai"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6A5509B-1CDD-4340-861D-07236010812A}">
  <we:reference id="wa200001011" version="1.1.0.0" store="en-001" storeType="OMEX"/>
  <we:alternateReferences>
    <we:reference id="wa200001011" version="1.1.0.0" store="en-0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CEF59C-D060-40C5-B3B0-3A34284CA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Standard Apress(7x10) (2)</Template>
  <TotalTime>701</TotalTime>
  <Pages>22</Pages>
  <Words>5555</Words>
  <Characters>31665</Characters>
  <Application>Microsoft Office Word</Application>
  <DocSecurity>0</DocSecurity>
  <Lines>263</Lines>
  <Paragraphs>74</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Apress Standard Book Design</vt:lpstr>
      <vt:lpstr>Apress Standard Book Design</vt:lpstr>
    </vt:vector>
  </TitlesOfParts>
  <Company>SPi</Company>
  <LinksUpToDate>false</LinksUpToDate>
  <CharactersWithSpaces>37146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subject/>
  <dc:creator>Rita Fernando</dc:creator>
  <cp:keywords/>
  <dc:description/>
  <cp:lastModifiedBy>Michela Sperti</cp:lastModifiedBy>
  <cp:revision>24</cp:revision>
  <cp:lastPrinted>2020-11-20T11:43:00Z</cp:lastPrinted>
  <dcterms:created xsi:type="dcterms:W3CDTF">2020-11-23T06:01:00Z</dcterms:created>
  <dcterms:modified xsi:type="dcterms:W3CDTF">2020-12-17T13:19:00Z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documentId_8677</vt:lpwstr>
  </property>
  <property fmtid="{D5CDD505-2E9C-101B-9397-08002B2CF9AE}" pid="3" name="grammarly_documentContext">
    <vt:lpwstr>{"goals":["inform"],"domain":"academic","emotions":["friendly"],"dialect":"american"}</vt:lpwstr>
  </property>
</Properties>
</file>