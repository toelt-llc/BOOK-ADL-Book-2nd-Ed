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931E74F" w:rsidR="00E95F6E" w:rsidRPr="00E86F28" w:rsidRDefault="00780837" w:rsidP="00E95F6E">
      <w:pPr>
        <w:pStyle w:val="ChapterTitle"/>
        <w:rPr>
          <w:sz w:val="56"/>
          <w:szCs w:val="40"/>
        </w:rPr>
      </w:pPr>
      <w:r>
        <w:rPr>
          <w:noProof/>
          <w:sz w:val="56"/>
          <w:szCs w:val="40"/>
        </w:rPr>
        <w:t xml:space="preserve">Feed </w:t>
      </w:r>
      <w:commentRangeStart w:id="0"/>
      <w:r>
        <w:rPr>
          <w:noProof/>
          <w:sz w:val="56"/>
          <w:szCs w:val="40"/>
        </w:rPr>
        <w:t>Forward</w:t>
      </w:r>
      <w:commentRangeEnd w:id="0"/>
      <w:r w:rsidR="00957BDF">
        <w:rPr>
          <w:rStyle w:val="CommentReference"/>
          <w:rFonts w:ascii="Times" w:eastAsia="Calibri" w:hAnsi="Times"/>
          <w:b w:val="0"/>
        </w:rPr>
        <w:commentReference w:id="0"/>
      </w:r>
      <w:r>
        <w:rPr>
          <w:noProof/>
          <w:sz w:val="56"/>
          <w:szCs w:val="40"/>
        </w:rPr>
        <w:t xml:space="preserve"> </w:t>
      </w:r>
      <w:r w:rsidR="00DD131B">
        <w:rPr>
          <w:noProof/>
          <w:sz w:val="56"/>
          <w:szCs w:val="40"/>
        </w:rPr>
        <w:t>Neural</w:t>
      </w:r>
      <w:r w:rsidR="00C150D9" w:rsidRPr="00E86F28">
        <w:rPr>
          <w:noProof/>
          <w:sz w:val="56"/>
          <w:szCs w:val="40"/>
        </w:rPr>
        <w:t xml:space="preserve"> Networks</w:t>
      </w:r>
    </w:p>
    <w:p w14:paraId="5DE8257C" w14:textId="49DCE117" w:rsidR="00F74396" w:rsidRPr="00E86F28" w:rsidRDefault="00C150D9" w:rsidP="00A00FDC">
      <w:pPr>
        <w:pStyle w:val="BodyTextFirst"/>
        <w:ind w:left="720" w:hanging="720"/>
        <w:rPr>
          <w:sz w:val="20"/>
          <w:szCs w:val="16"/>
        </w:rPr>
      </w:pPr>
      <w:r w:rsidRPr="00E86F28">
        <w:rPr>
          <w:sz w:val="20"/>
          <w:szCs w:val="16"/>
        </w:rPr>
        <w:t xml:space="preserve">In </w:t>
      </w:r>
      <w:r w:rsidR="00780837">
        <w:rPr>
          <w:sz w:val="20"/>
          <w:szCs w:val="16"/>
        </w:rPr>
        <w:t>the last chapter</w:t>
      </w:r>
      <w:r w:rsidRPr="00E86F28">
        <w:rPr>
          <w:sz w:val="20"/>
          <w:szCs w:val="16"/>
        </w:rPr>
        <w:t xml:space="preserve">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86F28">
        <w:rPr>
          <w:sz w:val="20"/>
          <w:szCs w:val="16"/>
        </w:rPr>
        <w:t xml:space="preserve"> it</w:t>
      </w:r>
      <w:r w:rsidRPr="00E86F28">
        <w:rPr>
          <w:sz w:val="20"/>
          <w:szCs w:val="16"/>
        </w:rPr>
        <w:t xml:space="preserve"> is important to start from the simplest kind of neural network with multiple neurons. It makes sense to start with </w:t>
      </w:r>
      <w:r w:rsidR="00F74396" w:rsidRPr="00E86F28">
        <w:rPr>
          <w:sz w:val="20"/>
          <w:szCs w:val="16"/>
        </w:rPr>
        <w:t xml:space="preserve">the </w:t>
      </w:r>
      <w:r w:rsidRPr="00E86F28">
        <w:rPr>
          <w:sz w:val="20"/>
          <w:szCs w:val="16"/>
        </w:rPr>
        <w:t xml:space="preserve">so-called </w:t>
      </w:r>
      <w:r w:rsidRPr="00E86F28">
        <w:rPr>
          <w:rStyle w:val="Strong"/>
          <w:sz w:val="20"/>
          <w:szCs w:val="16"/>
        </w:rPr>
        <w:t>feed-forward neural networks</w:t>
      </w:r>
      <w:r w:rsidRPr="00E86F28">
        <w:rPr>
          <w:sz w:val="20"/>
          <w:szCs w:val="16"/>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86F28" w:rsidRDefault="00C150D9" w:rsidP="00F74396">
      <w:pPr>
        <w:pStyle w:val="BodyTextCont"/>
        <w:rPr>
          <w:sz w:val="20"/>
          <w:szCs w:val="20"/>
        </w:rPr>
      </w:pPr>
      <w:r w:rsidRPr="00E86F28">
        <w:rPr>
          <w:sz w:val="20"/>
          <w:szCs w:val="20"/>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86F28">
        <w:rPr>
          <w:sz w:val="20"/>
          <w:szCs w:val="20"/>
        </w:rPr>
        <w:t xml:space="preserve"> and</w:t>
      </w:r>
      <w:r w:rsidRPr="00E86F28">
        <w:rPr>
          <w:sz w:val="20"/>
          <w:szCs w:val="20"/>
        </w:rPr>
        <w:t xml:space="preserve"> </w:t>
      </w:r>
      <w:r w:rsidR="00F74396" w:rsidRPr="00E86F28">
        <w:rPr>
          <w:sz w:val="20"/>
          <w:szCs w:val="20"/>
        </w:rPr>
        <w:t xml:space="preserve">it </w:t>
      </w:r>
      <w:r w:rsidRPr="00E86F28">
        <w:rPr>
          <w:sz w:val="20"/>
          <w:szCs w:val="20"/>
        </w:rPr>
        <w:t>is more difficult to get fast learning and good accuracy,</w:t>
      </w:r>
      <w:r w:rsidR="00F74396" w:rsidRPr="00E86F28">
        <w:rPr>
          <w:sz w:val="20"/>
          <w:szCs w:val="20"/>
        </w:rPr>
        <w:t xml:space="preserve"> since</w:t>
      </w:r>
      <w:r w:rsidRPr="00E86F28">
        <w:rPr>
          <w:sz w:val="20"/>
          <w:szCs w:val="20"/>
        </w:rPr>
        <w:t xml:space="preserve"> the number of hyperparameters that are available grows due to the increase network complexity,</w:t>
      </w:r>
      <w:r w:rsidR="00F74396" w:rsidRPr="00E86F28">
        <w:rPr>
          <w:sz w:val="20"/>
          <w:szCs w:val="20"/>
        </w:rPr>
        <w:t xml:space="preserve"> and</w:t>
      </w:r>
      <w:r w:rsidRPr="00E86F28">
        <w:rPr>
          <w:sz w:val="20"/>
          <w:szCs w:val="20"/>
        </w:rPr>
        <w:t xml:space="preserve"> a </w:t>
      </w:r>
      <w:r w:rsidRPr="00E86F28">
        <w:rPr>
          <w:rStyle w:val="Emphasis"/>
          <w:sz w:val="20"/>
          <w:szCs w:val="20"/>
        </w:rPr>
        <w:t>simple</w:t>
      </w:r>
      <w:r w:rsidRPr="00E86F28">
        <w:rPr>
          <w:sz w:val="20"/>
          <w:szCs w:val="20"/>
        </w:rPr>
        <w:t xml:space="preserve"> gradient descent algorithm </w:t>
      </w:r>
      <w:r w:rsidR="00F74396" w:rsidRPr="00E86F28">
        <w:rPr>
          <w:sz w:val="20"/>
          <w:szCs w:val="20"/>
        </w:rPr>
        <w:t xml:space="preserve">is not </w:t>
      </w:r>
      <w:r w:rsidR="00E7137E" w:rsidRPr="00E86F28">
        <w:rPr>
          <w:sz w:val="20"/>
          <w:szCs w:val="20"/>
        </w:rPr>
        <w:t>as efficient</w:t>
      </w:r>
      <w:r w:rsidRPr="00E86F28">
        <w:rPr>
          <w:sz w:val="20"/>
          <w:szCs w:val="20"/>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86F28">
        <w:rPr>
          <w:sz w:val="20"/>
          <w:szCs w:val="20"/>
        </w:rPr>
        <w:t>tasks</w:t>
      </w:r>
      <w:r w:rsidRPr="00E86F28">
        <w:rPr>
          <w:sz w:val="20"/>
          <w:szCs w:val="20"/>
        </w:rPr>
        <w:t xml:space="preserve"> that big networks are</w:t>
      </w:r>
      <w:r w:rsidR="00F74396" w:rsidRPr="00E86F28">
        <w:rPr>
          <w:sz w:val="20"/>
          <w:szCs w:val="20"/>
        </w:rPr>
        <w:t xml:space="preserve"> most often</w:t>
      </w:r>
      <w:r w:rsidRPr="00E86F28">
        <w:rPr>
          <w:sz w:val="20"/>
          <w:szCs w:val="20"/>
        </w:rPr>
        <w:t xml:space="preserve"> required to do (see for example handwriting recognition, face recognition, image recognition and so on)</w:t>
      </w:r>
      <w:r w:rsidR="00F74396" w:rsidRPr="00E86F28">
        <w:rPr>
          <w:sz w:val="20"/>
          <w:szCs w:val="20"/>
        </w:rPr>
        <w:t>,</w:t>
      </w:r>
      <w:r w:rsidRPr="00E86F28">
        <w:rPr>
          <w:sz w:val="20"/>
          <w:szCs w:val="20"/>
        </w:rPr>
        <w:t xml:space="preserve"> so </w:t>
      </w:r>
      <w:r w:rsidR="00F74396" w:rsidRPr="00E86F28">
        <w:rPr>
          <w:sz w:val="20"/>
          <w:szCs w:val="20"/>
        </w:rPr>
        <w:t>we will use</w:t>
      </w:r>
      <w:r w:rsidRPr="00E86F28">
        <w:rPr>
          <w:sz w:val="20"/>
          <w:szCs w:val="20"/>
        </w:rPr>
        <w:t xml:space="preserve"> a dataset that will allow us to </w:t>
      </w:r>
      <w:r w:rsidR="00737BA8" w:rsidRPr="00E86F28">
        <w:rPr>
          <w:sz w:val="20"/>
          <w:szCs w:val="20"/>
        </w:rPr>
        <w:t>perform</w:t>
      </w:r>
      <w:r w:rsidRPr="00E86F28">
        <w:rPr>
          <w:sz w:val="20"/>
          <w:szCs w:val="20"/>
        </w:rPr>
        <w:t xml:space="preserve"> multiclass classification and study its difficulties.</w:t>
      </w:r>
    </w:p>
    <w:p w14:paraId="170A4FA7" w14:textId="14BABB29" w:rsidR="007B5C38" w:rsidRPr="00E86F28" w:rsidRDefault="00737BA8" w:rsidP="00AE5E5C">
      <w:pPr>
        <w:pStyle w:val="BodyTextCont"/>
        <w:jc w:val="both"/>
        <w:rPr>
          <w:sz w:val="20"/>
          <w:szCs w:val="20"/>
        </w:rPr>
      </w:pPr>
      <w:r w:rsidRPr="00E86F28">
        <w:rPr>
          <w:sz w:val="20"/>
          <w:szCs w:val="20"/>
        </w:rPr>
        <w:t xml:space="preserve">We will start the Chapter with the network architecture and the needed matrix formalism. A short overview of the new hyperparameters that come with this new type of networks </w:t>
      </w:r>
      <w:r w:rsidR="00AE5E5C" w:rsidRPr="00E86F28">
        <w:rPr>
          <w:sz w:val="20"/>
          <w:szCs w:val="20"/>
        </w:rPr>
        <w:t>will be</w:t>
      </w:r>
      <w:r w:rsidRPr="00E86F28">
        <w:rPr>
          <w:sz w:val="20"/>
          <w:szCs w:val="20"/>
        </w:rPr>
        <w:t xml:space="preserve"> then given. How to do multiclass classification using the softmax function </w:t>
      </w:r>
      <w:r w:rsidRPr="00E86F28">
        <w:rPr>
          <w:sz w:val="20"/>
          <w:szCs w:val="20"/>
        </w:rPr>
        <w:lastRenderedPageBreak/>
        <w:t xml:space="preserve">and what kind of output layer is needed </w:t>
      </w:r>
      <w:r w:rsidR="00AE5E5C" w:rsidRPr="00E86F28">
        <w:rPr>
          <w:sz w:val="20"/>
          <w:szCs w:val="20"/>
        </w:rPr>
        <w:t>will be</w:t>
      </w:r>
      <w:r w:rsidRPr="00E86F28">
        <w:rPr>
          <w:sz w:val="20"/>
          <w:szCs w:val="20"/>
        </w:rPr>
        <w:t xml:space="preserve"> then explained. Then</w:t>
      </w:r>
      <w:r w:rsidR="00AE5E5C" w:rsidRPr="00E86F28">
        <w:rPr>
          <w:sz w:val="20"/>
          <w:szCs w:val="20"/>
        </w:rPr>
        <w:t>,</w:t>
      </w:r>
      <w:r w:rsidRPr="00E86F28">
        <w:rPr>
          <w:sz w:val="20"/>
          <w:szCs w:val="20"/>
        </w:rPr>
        <w:t xml:space="preserve"> before starting with Python code</w:t>
      </w:r>
      <w:r w:rsidR="00AE5E5C" w:rsidRPr="00E86F28">
        <w:rPr>
          <w:sz w:val="20"/>
          <w:szCs w:val="20"/>
        </w:rPr>
        <w:t>,</w:t>
      </w:r>
      <w:r w:rsidRPr="00E86F28">
        <w:rPr>
          <w:sz w:val="20"/>
          <w:szCs w:val="20"/>
        </w:rPr>
        <w:t xml:space="preserve"> </w:t>
      </w:r>
      <w:r w:rsidR="00AE5E5C" w:rsidRPr="00E86F28">
        <w:rPr>
          <w:sz w:val="20"/>
          <w:szCs w:val="20"/>
        </w:rPr>
        <w:t xml:space="preserve">we will go into </w:t>
      </w:r>
      <w:r w:rsidRPr="00E86F28">
        <w:rPr>
          <w:sz w:val="20"/>
          <w:szCs w:val="20"/>
        </w:rPr>
        <w:t xml:space="preserve">a brief digression to explain in </w:t>
      </w:r>
      <w:r w:rsidR="00AE5E5C" w:rsidRPr="00E86F28">
        <w:rPr>
          <w:sz w:val="20"/>
          <w:szCs w:val="20"/>
        </w:rPr>
        <w:t xml:space="preserve">more </w:t>
      </w:r>
      <w:r w:rsidRPr="00E86F28">
        <w:rPr>
          <w:sz w:val="20"/>
          <w:szCs w:val="20"/>
        </w:rPr>
        <w:t xml:space="preserve">detail what exactly overfitting is with a simple example, and how to do a basic error analysis with complex networks. Then we will start using </w:t>
      </w:r>
      <w:r w:rsidR="0081512F" w:rsidRPr="00E86F28">
        <w:rPr>
          <w:rStyle w:val="Strong"/>
          <w:sz w:val="20"/>
          <w:szCs w:val="20"/>
        </w:rPr>
        <w:t>Keras</w:t>
      </w:r>
      <w:r w:rsidRPr="00E86F28">
        <w:rPr>
          <w:sz w:val="20"/>
          <w:szCs w:val="20"/>
        </w:rPr>
        <w:t xml:space="preserve"> to construct bigger networks applying them to a MNIST-similar dataset based on images of clothing items (</w:t>
      </w:r>
      <w:r w:rsidR="0081512F" w:rsidRPr="00E86F28">
        <w:rPr>
          <w:sz w:val="20"/>
          <w:szCs w:val="20"/>
        </w:rPr>
        <w:t xml:space="preserve">the so-called </w:t>
      </w:r>
      <w:r w:rsidR="0081512F" w:rsidRPr="00E86F28">
        <w:rPr>
          <w:rStyle w:val="Strong"/>
          <w:sz w:val="20"/>
          <w:szCs w:val="20"/>
        </w:rPr>
        <w:t>Fashion-MNIST dataset</w:t>
      </w:r>
      <w:r w:rsidR="0081512F" w:rsidRPr="00E86F28">
        <w:rPr>
          <w:sz w:val="20"/>
          <w:szCs w:val="20"/>
        </w:rPr>
        <w:t>, from Zalando</w:t>
      </w:r>
      <w:r w:rsidRPr="00E86F28">
        <w:rPr>
          <w:sz w:val="20"/>
          <w:szCs w:val="20"/>
        </w:rPr>
        <w:t xml:space="preserve">). Then we will look at how to add many layers in an efficient way and how to initialize the weights and the biases in the best way possible to make training fast and stable: </w:t>
      </w:r>
      <w:r w:rsidR="00AE5E5C" w:rsidRPr="00E86F28">
        <w:rPr>
          <w:sz w:val="20"/>
          <w:szCs w:val="20"/>
        </w:rPr>
        <w:t>we</w:t>
      </w:r>
      <w:r w:rsidRPr="00E86F28">
        <w:rPr>
          <w:sz w:val="20"/>
          <w:szCs w:val="20"/>
        </w:rPr>
        <w:t xml:space="preserve"> will look at Xavier and He initialization for sigmoid and ReLU activation </w:t>
      </w:r>
      <w:r w:rsidR="0081512F" w:rsidRPr="00E86F28">
        <w:rPr>
          <w:sz w:val="20"/>
          <w:szCs w:val="20"/>
        </w:rPr>
        <w:t>function,</w:t>
      </w:r>
      <w:r w:rsidRPr="00E86F28">
        <w:rPr>
          <w:sz w:val="20"/>
          <w:szCs w:val="20"/>
        </w:rPr>
        <w:t xml:space="preserve"> respectively. Finally, a rule of thumb on how to compare complexity of networks going beyond only the number of neurons is described</w:t>
      </w:r>
      <w:r w:rsidR="00AE5E5C" w:rsidRPr="00E86F28">
        <w:rPr>
          <w:sz w:val="20"/>
          <w:szCs w:val="20"/>
        </w:rPr>
        <w:t>,</w:t>
      </w:r>
      <w:r w:rsidRPr="00E86F28">
        <w:rPr>
          <w:sz w:val="20"/>
          <w:szCs w:val="20"/>
        </w:rPr>
        <w:t xml:space="preserve"> and the Chapter concludes with some tips on how to choose the right networks</w:t>
      </w:r>
      <w:r w:rsidR="000A79D9">
        <w:rPr>
          <w:sz w:val="20"/>
          <w:szCs w:val="20"/>
        </w:rPr>
        <w:t xml:space="preserve"> and a method to estimate the memory footprint depending on the architecture.</w:t>
      </w:r>
    </w:p>
    <w:p w14:paraId="3141BFCB" w14:textId="07A603DA" w:rsidR="0073088A" w:rsidRPr="00E86F28" w:rsidRDefault="0073088A" w:rsidP="0073088A">
      <w:pPr>
        <w:pStyle w:val="Heading1"/>
        <w:rPr>
          <w:sz w:val="36"/>
          <w:szCs w:val="28"/>
        </w:rPr>
      </w:pPr>
      <w:bookmarkStart w:id="1" w:name="_Toc86998072"/>
      <w:r w:rsidRPr="00E86F28">
        <w:rPr>
          <w:sz w:val="36"/>
          <w:szCs w:val="28"/>
        </w:rPr>
        <w:t xml:space="preserve">A short recall on </w:t>
      </w:r>
      <w:r w:rsidR="0053751A" w:rsidRPr="00E86F28">
        <w:rPr>
          <w:sz w:val="36"/>
          <w:szCs w:val="28"/>
        </w:rPr>
        <w:t>network</w:t>
      </w:r>
      <w:r w:rsidRPr="00E86F28">
        <w:rPr>
          <w:sz w:val="36"/>
          <w:szCs w:val="28"/>
        </w:rPr>
        <w:t>’s architecture</w:t>
      </w:r>
      <w:r w:rsidR="002350AF" w:rsidRPr="00E86F28">
        <w:rPr>
          <w:sz w:val="36"/>
          <w:szCs w:val="28"/>
        </w:rPr>
        <w:t xml:space="preserve"> and matrix notation</w:t>
      </w:r>
      <w:bookmarkEnd w:id="1"/>
    </w:p>
    <w:p w14:paraId="50874325" w14:textId="6101D075" w:rsidR="0053751A" w:rsidRPr="00E86F28" w:rsidRDefault="0053751A" w:rsidP="0053751A">
      <w:pPr>
        <w:pStyle w:val="BodyTextFirst"/>
        <w:rPr>
          <w:sz w:val="20"/>
          <w:szCs w:val="16"/>
        </w:rPr>
      </w:pPr>
      <w:r w:rsidRPr="00E86F28">
        <w:rPr>
          <w:sz w:val="20"/>
          <w:szCs w:val="16"/>
        </w:rPr>
        <w:t xml:space="preserve">The network architecture is </w:t>
      </w:r>
      <w:r w:rsidR="000E4EE8" w:rsidRPr="00E86F28">
        <w:rPr>
          <w:sz w:val="20"/>
          <w:szCs w:val="16"/>
        </w:rPr>
        <w:t>quite</w:t>
      </w:r>
      <w:r w:rsidRPr="00E86F28">
        <w:rPr>
          <w:sz w:val="20"/>
          <w:szCs w:val="16"/>
        </w:rPr>
        <w:t xml:space="preserve"> easy to understand. It consists of an </w:t>
      </w:r>
      <w:r w:rsidRPr="00E86F28">
        <w:rPr>
          <w:rStyle w:val="Strong"/>
          <w:sz w:val="20"/>
          <w:szCs w:val="16"/>
        </w:rPr>
        <w:t>input layer</w:t>
      </w:r>
      <w:r w:rsidRPr="00E86F28">
        <w:rPr>
          <w:sz w:val="20"/>
          <w:szCs w:val="16"/>
        </w:rPr>
        <w:t xml:space="preserve"> (the inputs</w:t>
      </w:r>
      <w:r w:rsidR="008B62F3">
        <w:rPr>
          <w:sz w:val="20"/>
          <w:szCs w:val="16"/>
        </w:rPr>
        <w:t xml:space="preserve">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i,j</m:t>
            </m:r>
          </m:sub>
        </m:sSub>
      </m:oMath>
      <w:r w:rsidRPr="00E86F28">
        <w:rPr>
          <w:sz w:val="20"/>
          <w:szCs w:val="16"/>
        </w:rPr>
        <w:t xml:space="preserve">), several layers (called </w:t>
      </w:r>
      <w:r w:rsidRPr="00E86F28">
        <w:rPr>
          <w:rStyle w:val="Strong"/>
          <w:sz w:val="20"/>
          <w:szCs w:val="16"/>
        </w:rPr>
        <w:t>hidden</w:t>
      </w:r>
      <w:r w:rsidRPr="00E86F28">
        <w:rPr>
          <w:sz w:val="20"/>
          <w:szCs w:val="16"/>
        </w:rPr>
        <w:t xml:space="preserve"> because they are sandwiched between the input and the output layers, so they are "invisible" from the outside so to speak) and then an </w:t>
      </w:r>
      <w:r w:rsidRPr="00E86F28">
        <w:rPr>
          <w:rStyle w:val="Strong"/>
          <w:sz w:val="20"/>
          <w:szCs w:val="16"/>
        </w:rPr>
        <w:t>output layer</w:t>
      </w:r>
      <w:r w:rsidRPr="00E86F28">
        <w:rPr>
          <w:sz w:val="20"/>
          <w:szCs w:val="16"/>
        </w:rPr>
        <w:t xml:space="preserve">. In each layer you may have one to several neurons. Main property of such a network is that each neuron gets input from each neuron in the preceding layer and feeds its output to every neuron in the next layer. In Figure </w:t>
      </w:r>
      <w:del w:id="2" w:author="Umberto Michelucci" w:date="2022-01-03T11:10:00Z">
        <w:r w:rsidR="008B62F3" w:rsidDel="00A00FDC">
          <w:rPr>
            <w:sz w:val="20"/>
            <w:szCs w:val="16"/>
          </w:rPr>
          <w:delText>4</w:delText>
        </w:r>
      </w:del>
      <w:ins w:id="3" w:author="Umberto Michelucci" w:date="2022-01-03T11:10:00Z">
        <w:r w:rsidR="00A00FDC">
          <w:rPr>
            <w:sz w:val="20"/>
            <w:szCs w:val="16"/>
          </w:rPr>
          <w:t>3</w:t>
        </w:r>
      </w:ins>
      <w:r w:rsidRPr="00E86F28">
        <w:rPr>
          <w:sz w:val="20"/>
          <w:szCs w:val="16"/>
        </w:rPr>
        <w:t>-1 you can see a graphical representation of such a network</w:t>
      </w:r>
      <w:r w:rsidR="008B62F3">
        <w:rPr>
          <w:sz w:val="20"/>
          <w:szCs w:val="16"/>
        </w:rPr>
        <w:t xml:space="preserve"> (in the inputs we have omitted the first index indicating the observation index for clarity)</w:t>
      </w:r>
      <w:r w:rsidRPr="00E86F28">
        <w:rPr>
          <w:sz w:val="20"/>
          <w:szCs w:val="16"/>
        </w:rPr>
        <w:t>.</w:t>
      </w:r>
    </w:p>
    <w:p w14:paraId="69E88606" w14:textId="77777777" w:rsidR="004937E7" w:rsidRPr="00E86F28" w:rsidRDefault="004937E7" w:rsidP="0053751A">
      <w:pPr>
        <w:pStyle w:val="BodyTextFirst"/>
        <w:rPr>
          <w:sz w:val="20"/>
          <w:szCs w:val="16"/>
        </w:rPr>
      </w:pPr>
    </w:p>
    <w:p w14:paraId="4D4A9728" w14:textId="76E4188A" w:rsidR="0053751A" w:rsidRPr="00E86F28" w:rsidRDefault="00AB4290" w:rsidP="00AB4290">
      <w:pPr>
        <w:pStyle w:val="BodyTextFirst"/>
        <w:jc w:val="center"/>
        <w:rPr>
          <w:sz w:val="20"/>
          <w:szCs w:val="16"/>
        </w:rPr>
      </w:pPr>
      <w:r w:rsidRPr="00E86F28">
        <w:rPr>
          <w:noProof/>
          <w:sz w:val="20"/>
          <w:szCs w:val="16"/>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2">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01340005" w:rsidR="00AB4290" w:rsidRPr="00E86F28" w:rsidRDefault="00AB4290" w:rsidP="00AB4290">
      <w:pPr>
        <w:pStyle w:val="FigureCaption"/>
        <w:rPr>
          <w:sz w:val="21"/>
          <w:szCs w:val="16"/>
        </w:rPr>
      </w:pPr>
      <w:r w:rsidRPr="00E86F28">
        <w:rPr>
          <w:sz w:val="21"/>
          <w:szCs w:val="16"/>
        </w:rPr>
        <w:t xml:space="preserve">Figure </w:t>
      </w:r>
      <w:del w:id="4" w:author="Umberto Michelucci" w:date="2022-01-03T11:11:00Z">
        <w:r w:rsidR="008B62F3" w:rsidDel="00A00FDC">
          <w:rPr>
            <w:sz w:val="21"/>
            <w:szCs w:val="16"/>
          </w:rPr>
          <w:delText>4</w:delText>
        </w:r>
      </w:del>
      <w:ins w:id="5" w:author="Umberto Michelucci" w:date="2022-01-03T11:11:00Z">
        <w:r w:rsidR="00A00FDC">
          <w:rPr>
            <w:sz w:val="21"/>
            <w:szCs w:val="16"/>
          </w:rPr>
          <w:t>3</w:t>
        </w:r>
      </w:ins>
      <w:r w:rsidR="008B62F3">
        <w:rPr>
          <w:sz w:val="21"/>
          <w:szCs w:val="16"/>
        </w:rPr>
        <w:t>-1</w:t>
      </w:r>
      <w:r w:rsidRPr="00E86F28">
        <w:rPr>
          <w:sz w:val="21"/>
          <w:szCs w:val="16"/>
        </w:rPr>
        <w:t>. The schematic representation of a deep feed-forward neural network with many hidden layers, where each neuron gets input from each neuron in the preceding layer and feeds its output to every neuron in the next layer</w:t>
      </w:r>
      <w:r w:rsidR="009C42A8" w:rsidRPr="00E86F28">
        <w:rPr>
          <w:sz w:val="21"/>
          <w:szCs w:val="16"/>
        </w:rPr>
        <w:t>.</w:t>
      </w:r>
      <w:r w:rsidR="008B62F3">
        <w:rPr>
          <w:sz w:val="21"/>
          <w:szCs w:val="16"/>
        </w:rPr>
        <w:t xml:space="preserve"> </w:t>
      </w:r>
      <w:r w:rsidR="008B62F3">
        <w:rPr>
          <w:sz w:val="20"/>
          <w:szCs w:val="16"/>
        </w:rPr>
        <w:t>In the inputs we have omitted the first index indicating the observation index for clarity.</w:t>
      </w:r>
    </w:p>
    <w:p w14:paraId="0A3A79B0" w14:textId="5FAED522" w:rsidR="00406AB2" w:rsidRPr="00E86F28" w:rsidRDefault="00406AB2" w:rsidP="00406AB2">
      <w:pPr>
        <w:pStyle w:val="BodyTextFirst"/>
        <w:rPr>
          <w:sz w:val="20"/>
          <w:szCs w:val="16"/>
        </w:rPr>
      </w:pPr>
      <w:r w:rsidRPr="00E86F28">
        <w:rPr>
          <w:sz w:val="20"/>
          <w:szCs w:val="16"/>
        </w:rPr>
        <w:t>To jump from one neuron to this is quite a big step. To build the model, we will need to work with matrix formalism and therefore we need to get all the matrix dimension right. Let us first discuss some new notation:</w:t>
      </w:r>
    </w:p>
    <w:p w14:paraId="13BFE68A" w14:textId="7BE9A700" w:rsidR="00406AB2" w:rsidRPr="00E86F28" w:rsidRDefault="00406AB2" w:rsidP="00406AB2">
      <w:pPr>
        <w:pStyle w:val="Bullet"/>
        <w:rPr>
          <w:sz w:val="20"/>
          <w:szCs w:val="20"/>
        </w:rPr>
      </w:pPr>
      <m:oMath>
        <m:r>
          <w:rPr>
            <w:rFonts w:ascii="Cambria Math" w:hAnsi="Cambria Math"/>
            <w:sz w:val="20"/>
            <w:szCs w:val="20"/>
          </w:rPr>
          <m:t>L</m:t>
        </m:r>
      </m:oMath>
      <w:r w:rsidRPr="00E86F28">
        <w:rPr>
          <w:sz w:val="20"/>
          <w:szCs w:val="20"/>
        </w:rPr>
        <w:t xml:space="preserve"> - number of hidden layers, excluding the input layer but including the output layer</w:t>
      </w:r>
    </w:p>
    <w:p w14:paraId="587CB762" w14:textId="6D457CA0" w:rsidR="00406AB2" w:rsidRPr="00E86F28" w:rsidRDefault="006E6E3E" w:rsidP="00406AB2">
      <w:pPr>
        <w:pStyle w:val="Bulle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406AB2" w:rsidRPr="00E86F28">
        <w:rPr>
          <w:sz w:val="20"/>
          <w:szCs w:val="20"/>
        </w:rPr>
        <w:t xml:space="preserve"> - number of neurons in layer </w:t>
      </w:r>
      <m:oMath>
        <m:r>
          <w:rPr>
            <w:rFonts w:ascii="Cambria Math" w:hAnsi="Cambria Math"/>
            <w:sz w:val="20"/>
            <w:szCs w:val="20"/>
          </w:rPr>
          <m:t>l</m:t>
        </m:r>
      </m:oMath>
    </w:p>
    <w:p w14:paraId="78956CA5" w14:textId="15A70B73" w:rsidR="00406AB2" w:rsidRPr="00E86F28" w:rsidRDefault="00406AB2" w:rsidP="00406AB2">
      <w:pPr>
        <w:pStyle w:val="BodyTextFirst"/>
        <w:rPr>
          <w:sz w:val="20"/>
          <w:szCs w:val="16"/>
        </w:rPr>
      </w:pPr>
      <w:r w:rsidRPr="00E86F28">
        <w:rPr>
          <w:sz w:val="20"/>
          <w:szCs w:val="16"/>
        </w:rPr>
        <w:t xml:space="preserve">In a network as the one in Figure </w:t>
      </w:r>
      <w:del w:id="6" w:author="Umberto Michelucci" w:date="2022-01-03T11:11:00Z">
        <w:r w:rsidRPr="00E86F28" w:rsidDel="00A00FDC">
          <w:rPr>
            <w:sz w:val="20"/>
            <w:szCs w:val="16"/>
          </w:rPr>
          <w:delText>15</w:delText>
        </w:r>
      </w:del>
      <w:ins w:id="7" w:author="Umberto Michelucci" w:date="2022-01-03T11:11:00Z">
        <w:r w:rsidR="00A00FDC">
          <w:rPr>
            <w:sz w:val="20"/>
            <w:szCs w:val="16"/>
          </w:rPr>
          <w:t>3</w:t>
        </w:r>
      </w:ins>
      <w:r w:rsidRPr="00E86F28">
        <w:rPr>
          <w:sz w:val="20"/>
          <w:szCs w:val="16"/>
        </w:rPr>
        <w:t xml:space="preserve">-1 we will indicate the total number of neurons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neurons</m:t>
            </m:r>
          </m:sub>
        </m:sSub>
      </m:oMath>
      <w:r w:rsidRPr="00E86F28">
        <w:rPr>
          <w:sz w:val="20"/>
          <w:szCs w:val="16"/>
        </w:rPr>
        <w:t>, that can be written as</w:t>
      </w:r>
    </w:p>
    <w:p w14:paraId="2921ADFE" w14:textId="77777777" w:rsidR="00406AB2" w:rsidRPr="00E86F28" w:rsidRDefault="00406AB2" w:rsidP="00406AB2">
      <w:pPr>
        <w:pStyle w:val="BodyTextFirst"/>
        <w:rPr>
          <w:sz w:val="20"/>
          <w:szCs w:val="16"/>
        </w:rPr>
      </w:pPr>
    </w:p>
    <w:p w14:paraId="1775E85C" w14:textId="0C1CA572" w:rsidR="00406AB2" w:rsidRPr="00E86F28" w:rsidRDefault="006E6E3E" w:rsidP="00406AB2">
      <w:pPr>
        <w:pStyle w:val="BodyTextFirst"/>
        <w:rPr>
          <w:sz w:val="20"/>
          <w:szCs w:val="16"/>
          <w:lang w:val="it-IT"/>
        </w:rPr>
      </w:pPr>
      <m:oMathPara>
        <m:oMath>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neurons</m:t>
              </m:r>
            </m:sub>
          </m:sSub>
          <m:r>
            <w:rPr>
              <w:rFonts w:ascii="Cambria Math" w:hAnsi="Cambria Math"/>
              <w:sz w:val="20"/>
              <w:szCs w:val="16"/>
              <w:lang w:val="it-IT"/>
            </w:rPr>
            <m:t>=</m:t>
          </m:r>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x</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i=1</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i=0</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e>
              </m:nary>
            </m:e>
          </m:nary>
        </m:oMath>
      </m:oMathPara>
    </w:p>
    <w:p w14:paraId="4203B46C" w14:textId="77777777" w:rsidR="00406AB2" w:rsidRPr="00E86F28" w:rsidRDefault="00406AB2" w:rsidP="00406AB2">
      <w:pPr>
        <w:pStyle w:val="BodyTextFirst"/>
        <w:rPr>
          <w:sz w:val="20"/>
          <w:szCs w:val="16"/>
          <w:lang w:val="it-IT"/>
        </w:rPr>
      </w:pPr>
    </w:p>
    <w:p w14:paraId="1DCAE6C9" w14:textId="32F583D7" w:rsidR="00406AB2" w:rsidRPr="00E86F28" w:rsidRDefault="00406AB2" w:rsidP="00406AB2">
      <w:pPr>
        <w:pStyle w:val="BodyTextFirst"/>
        <w:rPr>
          <w:sz w:val="20"/>
          <w:szCs w:val="16"/>
        </w:rPr>
      </w:pPr>
      <w:r w:rsidRPr="00E86F28">
        <w:rPr>
          <w:sz w:val="20"/>
          <w:szCs w:val="16"/>
        </w:rPr>
        <w:t xml:space="preserve">Where, by convention we defined </w:t>
      </w:r>
      <m:oMath>
        <m:sSub>
          <m:sSubPr>
            <m:ctrlPr>
              <w:rPr>
                <w:rFonts w:ascii="Cambria Math" w:hAnsi="Cambria Math"/>
                <w:i/>
                <w:sz w:val="20"/>
                <w:szCs w:val="16"/>
                <w:lang w:val="it-IT"/>
              </w:rPr>
            </m:ctrlPr>
          </m:sSubPr>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rPr>
                  <m:t>0</m:t>
                </m:r>
              </m:sub>
            </m:sSub>
            <m:r>
              <w:rPr>
                <w:rFonts w:ascii="Cambria Math" w:hAnsi="Cambria Math"/>
                <w:sz w:val="20"/>
                <w:szCs w:val="16"/>
              </w:rPr>
              <m:t>=</m:t>
            </m:r>
            <m:r>
              <w:rPr>
                <w:rFonts w:ascii="Cambria Math" w:hAnsi="Cambria Math"/>
                <w:sz w:val="20"/>
                <w:szCs w:val="16"/>
                <w:lang w:val="it-IT"/>
              </w:rPr>
              <m:t>n</m:t>
            </m:r>
          </m:e>
          <m:sub>
            <m:r>
              <w:rPr>
                <w:rFonts w:ascii="Cambria Math" w:hAnsi="Cambria Math"/>
                <w:sz w:val="20"/>
                <w:szCs w:val="16"/>
                <w:lang w:val="it-IT"/>
              </w:rPr>
              <m:t>x</m:t>
            </m:r>
          </m:sub>
        </m:sSub>
      </m:oMath>
      <w:r w:rsidRPr="00E86F28">
        <w:rPr>
          <w:sz w:val="20"/>
          <w:szCs w:val="16"/>
        </w:rPr>
        <w:t xml:space="preserve">. Each connection between two neurons will have its own weight. </w:t>
      </w:r>
      <w:r w:rsidR="00E13637" w:rsidRPr="00E86F28">
        <w:rPr>
          <w:sz w:val="20"/>
          <w:szCs w:val="16"/>
        </w:rPr>
        <w:t>Let us</w:t>
      </w:r>
      <w:r w:rsidRPr="00E86F28">
        <w:rPr>
          <w:sz w:val="20"/>
          <w:szCs w:val="16"/>
        </w:rPr>
        <w:t xml:space="preserve"> indicate the weight between neuron </w:t>
      </w:r>
      <m:oMath>
        <m:r>
          <w:rPr>
            <w:rFonts w:ascii="Cambria Math" w:hAnsi="Cambria Math"/>
            <w:sz w:val="20"/>
            <w:szCs w:val="16"/>
          </w:rPr>
          <m:t>i</m:t>
        </m:r>
      </m:oMath>
      <w:r w:rsidRPr="00E86F28">
        <w:rPr>
          <w:sz w:val="20"/>
          <w:szCs w:val="16"/>
        </w:rPr>
        <w:t xml:space="preserve"> in layer </w:t>
      </w:r>
      <m:oMath>
        <m:r>
          <w:rPr>
            <w:rFonts w:ascii="Cambria Math" w:hAnsi="Cambria Math"/>
            <w:sz w:val="20"/>
            <w:szCs w:val="16"/>
          </w:rPr>
          <m:t>l</m:t>
        </m:r>
      </m:oMath>
      <w:r w:rsidRPr="00E86F28">
        <w:rPr>
          <w:sz w:val="20"/>
          <w:szCs w:val="16"/>
        </w:rPr>
        <w:t xml:space="preserve"> and neuron </w:t>
      </w:r>
      <m:oMath>
        <m:r>
          <w:rPr>
            <w:rFonts w:ascii="Cambria Math" w:hAnsi="Cambria Math"/>
            <w:sz w:val="20"/>
            <w:szCs w:val="16"/>
          </w:rPr>
          <m:t>j</m:t>
        </m:r>
      </m:oMath>
      <w:r w:rsidRPr="00E86F28">
        <w:rPr>
          <w:sz w:val="20"/>
          <w:szCs w:val="16"/>
        </w:rPr>
        <w:t xml:space="preserve"> in layer </w:t>
      </w:r>
      <m:oMath>
        <m:r>
          <w:rPr>
            <w:rFonts w:ascii="Cambria Math" w:hAnsi="Cambria Math"/>
            <w:sz w:val="20"/>
            <w:szCs w:val="16"/>
          </w:rPr>
          <m:t>l-1</m:t>
        </m:r>
      </m:oMath>
      <w:r w:rsidRPr="00E86F28">
        <w:rPr>
          <w:sz w:val="20"/>
          <w:szCs w:val="16"/>
        </w:rPr>
        <w:t xml:space="preserve"> with </w:t>
      </w:r>
      <m:oMath>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r>
              <w:rPr>
                <w:rFonts w:ascii="Cambria Math" w:hAnsi="Cambria Math"/>
                <w:sz w:val="20"/>
                <w:szCs w:val="16"/>
              </w:rPr>
              <m:t>[l]</m:t>
            </m:r>
          </m:sup>
        </m:sSubSup>
      </m:oMath>
      <w:r w:rsidRPr="00E86F28">
        <w:rPr>
          <w:sz w:val="20"/>
          <w:szCs w:val="16"/>
        </w:rPr>
        <w:t xml:space="preserve">. In Figure </w:t>
      </w:r>
      <w:ins w:id="8" w:author="Umberto Michelucci" w:date="2022-01-03T11:11:00Z">
        <w:r w:rsidR="00861BDA">
          <w:rPr>
            <w:sz w:val="20"/>
            <w:szCs w:val="16"/>
          </w:rPr>
          <w:t>3</w:t>
        </w:r>
      </w:ins>
      <w:del w:id="9" w:author="Umberto Michelucci" w:date="2022-01-03T11:11:00Z">
        <w:r w:rsidR="008B62F3" w:rsidDel="00861BDA">
          <w:rPr>
            <w:sz w:val="20"/>
            <w:szCs w:val="16"/>
          </w:rPr>
          <w:delText>4</w:delText>
        </w:r>
      </w:del>
      <w:r w:rsidR="008B62F3">
        <w:rPr>
          <w:sz w:val="20"/>
          <w:szCs w:val="16"/>
        </w:rPr>
        <w:t>-2</w:t>
      </w:r>
      <w:r w:rsidRPr="00E86F28">
        <w:rPr>
          <w:sz w:val="20"/>
          <w:szCs w:val="16"/>
        </w:rPr>
        <w:t xml:space="preserve"> we have drawn only the first two layers (input and layer 1) of our generic network of Figure </w:t>
      </w:r>
      <w:del w:id="10" w:author="Umberto Michelucci" w:date="2022-01-03T11:11:00Z">
        <w:r w:rsidR="008B62F3" w:rsidDel="00861BDA">
          <w:rPr>
            <w:sz w:val="20"/>
            <w:szCs w:val="16"/>
          </w:rPr>
          <w:delText>4</w:delText>
        </w:r>
      </w:del>
      <w:ins w:id="11" w:author="Umberto Michelucci" w:date="2022-01-03T11:11:00Z">
        <w:r w:rsidR="00861BDA">
          <w:rPr>
            <w:sz w:val="20"/>
            <w:szCs w:val="16"/>
          </w:rPr>
          <w:t>3</w:t>
        </w:r>
      </w:ins>
      <w:r w:rsidR="008B62F3">
        <w:rPr>
          <w:sz w:val="20"/>
          <w:szCs w:val="16"/>
        </w:rPr>
        <w:t>-1</w:t>
      </w:r>
      <w:r w:rsidRPr="00E86F28">
        <w:rPr>
          <w:sz w:val="20"/>
          <w:szCs w:val="16"/>
        </w:rPr>
        <w:t xml:space="preserve"> with the weights between the first neuron in the input layer and all the others in layer 1. All other neurons are grayed out for clarity.</w:t>
      </w:r>
    </w:p>
    <w:p w14:paraId="245DE6E3" w14:textId="77777777" w:rsidR="004937E7" w:rsidRPr="00E86F28" w:rsidRDefault="004937E7" w:rsidP="00406AB2">
      <w:pPr>
        <w:pStyle w:val="BodyTextFirst"/>
        <w:rPr>
          <w:sz w:val="20"/>
          <w:szCs w:val="16"/>
        </w:rPr>
      </w:pPr>
    </w:p>
    <w:p w14:paraId="2E03A7F8" w14:textId="379D7504" w:rsidR="00670137" w:rsidRPr="00E86F28" w:rsidRDefault="00696FF7" w:rsidP="00696FF7">
      <w:pPr>
        <w:pStyle w:val="BodyTextFirst"/>
        <w:jc w:val="center"/>
        <w:rPr>
          <w:sz w:val="20"/>
          <w:szCs w:val="16"/>
        </w:rPr>
      </w:pPr>
      <w:r w:rsidRPr="00E86F28">
        <w:rPr>
          <w:noProof/>
          <w:sz w:val="20"/>
          <w:szCs w:val="16"/>
        </w:rPr>
        <w:lastRenderedPageBreak/>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3">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53B07E60" w:rsidR="00670137" w:rsidRPr="00E86F28" w:rsidRDefault="00670137" w:rsidP="00670137">
      <w:pPr>
        <w:pStyle w:val="FigureCaption"/>
        <w:rPr>
          <w:sz w:val="21"/>
          <w:szCs w:val="16"/>
        </w:rPr>
      </w:pPr>
      <w:r w:rsidRPr="00E86F28">
        <w:rPr>
          <w:sz w:val="21"/>
          <w:szCs w:val="16"/>
        </w:rPr>
        <w:t xml:space="preserve">Figure </w:t>
      </w:r>
      <w:del w:id="12" w:author="Umberto Michelucci" w:date="2022-01-03T11:12:00Z">
        <w:r w:rsidR="008B62F3" w:rsidDel="00861BDA">
          <w:rPr>
            <w:sz w:val="21"/>
            <w:szCs w:val="16"/>
          </w:rPr>
          <w:delText>4</w:delText>
        </w:r>
      </w:del>
      <w:ins w:id="13" w:author="Umberto Michelucci" w:date="2022-01-03T11:12:00Z">
        <w:r w:rsidR="00861BDA">
          <w:rPr>
            <w:sz w:val="21"/>
            <w:szCs w:val="16"/>
          </w:rPr>
          <w:t>3</w:t>
        </w:r>
      </w:ins>
      <w:r w:rsidR="008B62F3">
        <w:rPr>
          <w:sz w:val="21"/>
          <w:szCs w:val="16"/>
        </w:rPr>
        <w:t>-2</w:t>
      </w:r>
      <w:r w:rsidRPr="00E86F28">
        <w:rPr>
          <w:sz w:val="21"/>
          <w:szCs w:val="16"/>
        </w:rPr>
        <w:t>.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86F28" w:rsidRDefault="00670137" w:rsidP="00670137">
      <w:pPr>
        <w:pStyle w:val="BodyTextFirst"/>
        <w:rPr>
          <w:sz w:val="20"/>
          <w:szCs w:val="16"/>
        </w:rPr>
      </w:pPr>
      <w:r w:rsidRPr="00E86F28">
        <w:rPr>
          <w:sz w:val="20"/>
          <w:szCs w:val="16"/>
        </w:rPr>
        <w:t>The weights between the input layer and layer 1 can be written as a matrix as</w:t>
      </w:r>
    </w:p>
    <w:p w14:paraId="286E85AB" w14:textId="77777777" w:rsidR="00670137" w:rsidRPr="00E86F28" w:rsidRDefault="00670137" w:rsidP="00670137">
      <w:pPr>
        <w:pStyle w:val="BodyTextFirst"/>
        <w:rPr>
          <w:sz w:val="20"/>
          <w:szCs w:val="16"/>
        </w:rPr>
      </w:pPr>
    </w:p>
    <w:p w14:paraId="01513680" w14:textId="6B6449E8" w:rsidR="00670137" w:rsidRPr="00E86F28" w:rsidRDefault="006E6E3E" w:rsidP="00670137">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m:t>
          </m:r>
          <m:d>
            <m:dPr>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11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1n</m:t>
                            </m:r>
                          </m:e>
                          <m:sub>
                            <m:r>
                              <w:rPr>
                                <w:rFonts w:ascii="Cambria Math" w:hAnsi="Cambria Math"/>
                                <w:sz w:val="20"/>
                                <w:szCs w:val="16"/>
                              </w:rPr>
                              <m:t>x</m:t>
                            </m:r>
                          </m:sub>
                        </m:sSub>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e>
                </m:mr>
                <m:mr>
                  <m:e>
                    <m:r>
                      <w:rPr>
                        <w:rFonts w:ascii="Cambria Math" w:hAnsi="Cambria Math"/>
                        <w:sz w:val="20"/>
                        <w:szCs w:val="16"/>
                      </w:rPr>
                      <m:t>⋮</m:t>
                    </m:r>
                  </m:e>
                  <m:e>
                    <m:r>
                      <w:rPr>
                        <w:rFonts w:ascii="Cambria Math" w:hAnsi="Cambria Math"/>
                        <w:sz w:val="20"/>
                        <w:szCs w:val="16"/>
                      </w:rPr>
                      <m:t>⋱</m:t>
                    </m:r>
                  </m:e>
                  <m:e>
                    <m:r>
                      <w:rPr>
                        <w:rFonts w:ascii="Cambria Math" w:hAnsi="Cambria Math"/>
                        <w:sz w:val="20"/>
                        <w:szCs w:val="16"/>
                      </w:rPr>
                      <m:t>⋮</m:t>
                    </m:r>
                  </m:e>
                </m:mr>
                <m:mr>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
                      <m:sSubPr>
                        <m:ctrlPr>
                          <w:rPr>
                            <w:rFonts w:ascii="Cambria Math" w:hAnsi="Cambria Math"/>
                            <w:i/>
                            <w:sz w:val="20"/>
                            <w:szCs w:val="16"/>
                          </w:rPr>
                        </m:ctrlPr>
                      </m:sSubPr>
                      <m:e>
                        <m:sSup>
                          <m:sSupPr>
                            <m:ctrlPr>
                              <w:rPr>
                                <w:rFonts w:ascii="Cambria Math" w:hAnsi="Cambria Math"/>
                                <w:i/>
                                <w:sz w:val="20"/>
                                <w:szCs w:val="16"/>
                              </w:rPr>
                            </m:ctrlPr>
                          </m:sSupPr>
                          <m:e>
                            <m:r>
                              <w:rPr>
                                <w:rFonts w:ascii="Cambria Math" w:hAnsi="Cambria Math"/>
                                <w:sz w:val="20"/>
                                <w:szCs w:val="16"/>
                              </w:rPr>
                              <m:t>w</m:t>
                            </m:r>
                          </m:e>
                          <m:sup>
                            <m:d>
                              <m:dPr>
                                <m:begChr m:val="["/>
                                <m:endChr m:val="]"/>
                                <m:ctrlPr>
                                  <w:rPr>
                                    <w:rFonts w:ascii="Cambria Math" w:hAnsi="Cambria Math"/>
                                    <w:i/>
                                    <w:sz w:val="20"/>
                                    <w:szCs w:val="16"/>
                                  </w:rPr>
                                </m:ctrlPr>
                              </m:dPr>
                              <m:e>
                                <m:r>
                                  <w:rPr>
                                    <w:rFonts w:ascii="Cambria Math" w:hAnsi="Cambria Math"/>
                                    <w:sz w:val="20"/>
                                    <w:szCs w:val="16"/>
                                  </w:rPr>
                                  <m:t>1</m:t>
                                </m:r>
                              </m:e>
                            </m:d>
                          </m:sup>
                        </m:sSup>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b>
                    </m:sSub>
                  </m:e>
                </m:mr>
              </m:m>
            </m:e>
          </m:d>
        </m:oMath>
      </m:oMathPara>
    </w:p>
    <w:p w14:paraId="7674FE6B" w14:textId="22F19017" w:rsidR="00670137" w:rsidRPr="00E86F28" w:rsidRDefault="00670137" w:rsidP="00670137">
      <w:pPr>
        <w:pStyle w:val="BodyTextFirst"/>
        <w:rPr>
          <w:sz w:val="20"/>
          <w:szCs w:val="16"/>
        </w:rPr>
      </w:pPr>
    </w:p>
    <w:p w14:paraId="5F49024E" w14:textId="5FFFC709" w:rsidR="00670137" w:rsidRPr="00E86F28" w:rsidRDefault="00670137" w:rsidP="00670137">
      <w:pPr>
        <w:pStyle w:val="BodyTextFirst"/>
        <w:rPr>
          <w:sz w:val="20"/>
          <w:szCs w:val="16"/>
        </w:rPr>
      </w:pPr>
      <w:r w:rsidRPr="00E86F28">
        <w:rPr>
          <w:sz w:val="20"/>
          <w:szCs w:val="16"/>
        </w:rPr>
        <w:t xml:space="preserve">that means that our matrix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oMath>
      <w:r w:rsidRPr="00E86F28">
        <w:rPr>
          <w:sz w:val="20"/>
          <w:szCs w:val="16"/>
        </w:rPr>
        <w:t xml:space="preserve"> has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This of course can be generalized between any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Meaning that the weight matrix between two adjacent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that we indicate with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By convention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is the number of input features (not the number of observations, that we indicate with </w:t>
      </w:r>
      <m:oMath>
        <m:r>
          <w:rPr>
            <w:rFonts w:ascii="Cambria Math" w:hAnsi="Cambria Math"/>
            <w:sz w:val="20"/>
            <w:szCs w:val="16"/>
          </w:rPr>
          <m:t>m</m:t>
        </m:r>
      </m:oMath>
      <w:r w:rsidRPr="00E86F28">
        <w:rPr>
          <w:sz w:val="20"/>
          <w:szCs w:val="16"/>
        </w:rPr>
        <w:t xml:space="preserve">). </w:t>
      </w:r>
    </w:p>
    <w:p w14:paraId="28317DC6" w14:textId="43321E19"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weight matrix between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l-1</m:t>
            </m:r>
          </m:sub>
        </m:sSub>
      </m:oMath>
      <w:r w:rsidRPr="00E86F28">
        <w:rPr>
          <w:sz w:val="22"/>
          <w:szCs w:val="20"/>
        </w:rPr>
        <w:t xml:space="preserve">, where, by convention,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x</m:t>
            </m:r>
          </m:sub>
        </m:sSub>
      </m:oMath>
      <w:r w:rsidRPr="00E86F28">
        <w:rPr>
          <w:sz w:val="22"/>
          <w:szCs w:val="20"/>
        </w:rPr>
        <w:t xml:space="preserve"> is the number of input features.</w:t>
      </w:r>
    </w:p>
    <w:p w14:paraId="094A2C4D" w14:textId="573ABB2E" w:rsidR="00670137" w:rsidRPr="00E86F28" w:rsidRDefault="00670137" w:rsidP="00670137">
      <w:pPr>
        <w:pStyle w:val="BodyTextFirst"/>
        <w:rPr>
          <w:sz w:val="20"/>
          <w:szCs w:val="16"/>
        </w:rPr>
      </w:pPr>
      <w:r w:rsidRPr="00E86F28">
        <w:rPr>
          <w:sz w:val="20"/>
          <w:szCs w:val="16"/>
        </w:rPr>
        <w:t xml:space="preserve">The bias (that </w:t>
      </w:r>
      <w:del w:id="14" w:author="Umberto Michelucci" w:date="2022-01-03T11:13:00Z">
        <w:r w:rsidRPr="00E86F28" w:rsidDel="00861BDA">
          <w:rPr>
            <w:sz w:val="20"/>
            <w:szCs w:val="16"/>
          </w:rPr>
          <w:delText>we have</w:delText>
        </w:r>
      </w:del>
      <w:ins w:id="15" w:author="Umberto Michelucci" w:date="2022-01-03T11:13:00Z">
        <w:r w:rsidR="00861BDA">
          <w:rPr>
            <w:sz w:val="20"/>
            <w:szCs w:val="16"/>
          </w:rPr>
          <w:t>is</w:t>
        </w:r>
      </w:ins>
      <w:r w:rsidRPr="00E86F28">
        <w:rPr>
          <w:sz w:val="20"/>
          <w:szCs w:val="16"/>
        </w:rPr>
        <w:t xml:space="preserve"> indicated with </w:t>
      </w:r>
      <m:oMath>
        <m:r>
          <w:rPr>
            <w:rFonts w:ascii="Cambria Math" w:hAnsi="Cambria Math"/>
            <w:sz w:val="20"/>
            <w:szCs w:val="16"/>
          </w:rPr>
          <m:t>b</m:t>
        </m:r>
      </m:oMath>
      <w:del w:id="16" w:author="Umberto Michelucci" w:date="2022-01-03T11:13:00Z">
        <w:r w:rsidRPr="00E86F28" w:rsidDel="00861BDA">
          <w:rPr>
            <w:sz w:val="20"/>
            <w:szCs w:val="16"/>
          </w:rPr>
          <w:delText xml:space="preserve"> in Chapter 14</w:delText>
        </w:r>
      </w:del>
      <w:r w:rsidRPr="00E86F28">
        <w:rPr>
          <w:sz w:val="20"/>
          <w:szCs w:val="16"/>
        </w:rPr>
        <w:t xml:space="preserve">) will be a matrix this time. Remember that each neuron that receive inputs will have its own bias, so when considering our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we will </w:t>
      </w:r>
      <w:r w:rsidRPr="00E86F28">
        <w:rPr>
          <w:sz w:val="20"/>
          <w:szCs w:val="16"/>
        </w:rPr>
        <w:lastRenderedPageBreak/>
        <w:t xml:space="preserve">need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different values of </w:t>
      </w:r>
      <m:oMath>
        <m:r>
          <w:rPr>
            <w:rFonts w:ascii="Cambria Math" w:hAnsi="Cambria Math"/>
            <w:sz w:val="20"/>
            <w:szCs w:val="16"/>
          </w:rPr>
          <m:t>b</m:t>
        </m:r>
      </m:oMath>
      <w:r w:rsidRPr="00E86F28">
        <w:rPr>
          <w:sz w:val="20"/>
          <w:szCs w:val="16"/>
        </w:rPr>
        <w:t xml:space="preserve">. We will indicate this matrix with </w:t>
      </w:r>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w:r w:rsidRPr="00E86F28">
        <w:rPr>
          <w:sz w:val="20"/>
          <w:szCs w:val="16"/>
        </w:rPr>
        <w:t xml:space="preserve"> and it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w:t>
      </w:r>
    </w:p>
    <w:p w14:paraId="74B971A8" w14:textId="0E6A59FA"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bias matrix for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×1</m:t>
        </m:r>
      </m:oMath>
      <w:r w:rsidRPr="00E86F28">
        <w:rPr>
          <w:sz w:val="22"/>
          <w:szCs w:val="20"/>
        </w:rPr>
        <w:t xml:space="preserve">. </w:t>
      </w:r>
    </w:p>
    <w:p w14:paraId="28F7C9D3" w14:textId="11ECB131" w:rsidR="00202B69" w:rsidRPr="00E86F28" w:rsidRDefault="00202B69" w:rsidP="00202B69">
      <w:pPr>
        <w:pStyle w:val="Heading2"/>
        <w:rPr>
          <w:sz w:val="32"/>
          <w:szCs w:val="22"/>
        </w:rPr>
      </w:pPr>
      <w:bookmarkStart w:id="17" w:name="_Toc86998073"/>
      <w:r w:rsidRPr="00E86F28">
        <w:rPr>
          <w:sz w:val="32"/>
          <w:szCs w:val="22"/>
        </w:rPr>
        <w:t>Output of neurons</w:t>
      </w:r>
      <w:bookmarkEnd w:id="17"/>
    </w:p>
    <w:p w14:paraId="41BB517A" w14:textId="1F7437AC" w:rsidR="00202B69" w:rsidRPr="00E86F28" w:rsidRDefault="00202B69" w:rsidP="00202B69">
      <w:pPr>
        <w:pStyle w:val="BodyTextFirst"/>
        <w:rPr>
          <w:sz w:val="20"/>
          <w:szCs w:val="16"/>
        </w:rPr>
      </w:pPr>
      <w:r w:rsidRPr="00E86F28">
        <w:rPr>
          <w:sz w:val="20"/>
          <w:szCs w:val="16"/>
        </w:rPr>
        <w:t xml:space="preserve">Now let us start considering the output of our neurons. To begin we will consider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of the first layer (remember our input layer is by definition layer 0). Let us indicate its output with </w:t>
      </w:r>
      <m:oMath>
        <m:sSubSup>
          <m:sSubSupPr>
            <m:ctrlPr>
              <w:rPr>
                <w:rFonts w:ascii="Cambria Math" w:hAnsi="Cambria Math"/>
                <w:i/>
                <w:sz w:val="20"/>
                <w:szCs w:val="16"/>
              </w:rPr>
            </m:ctrlPr>
          </m:sSubSup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i/>
                    <w:sz w:val="20"/>
                    <w:szCs w:val="16"/>
                  </w:rPr>
                </m:ctrlPr>
              </m:dPr>
              <m:e>
                <m:r>
                  <w:rPr>
                    <w:rFonts w:ascii="Cambria Math" w:hAnsi="Cambria Math"/>
                    <w:sz w:val="20"/>
                    <w:szCs w:val="16"/>
                  </w:rPr>
                  <m:t>1</m:t>
                </m:r>
              </m:e>
            </m:d>
          </m:sup>
        </m:sSubSup>
      </m:oMath>
      <w:r w:rsidRPr="00E86F28">
        <w:rPr>
          <w:sz w:val="20"/>
          <w:szCs w:val="16"/>
        </w:rPr>
        <w:t xml:space="preserve"> and let us assume that all neurons in layer </w:t>
      </w:r>
      <m:oMath>
        <m:r>
          <w:rPr>
            <w:rFonts w:ascii="Cambria Math" w:hAnsi="Cambria Math"/>
            <w:sz w:val="20"/>
            <w:szCs w:val="16"/>
          </w:rPr>
          <m:t>l</m:t>
        </m:r>
      </m:oMath>
      <w:r w:rsidRPr="00E86F28">
        <w:rPr>
          <w:sz w:val="20"/>
          <w:szCs w:val="16"/>
        </w:rPr>
        <w:t xml:space="preserve">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Then we will have</w:t>
      </w:r>
    </w:p>
    <w:p w14:paraId="48887DF4" w14:textId="77777777" w:rsidR="00202B69" w:rsidRPr="00E86F28" w:rsidRDefault="00202B69" w:rsidP="00202B69">
      <w:pPr>
        <w:pStyle w:val="BodyTextFirst"/>
        <w:rPr>
          <w:sz w:val="20"/>
          <w:szCs w:val="16"/>
        </w:rPr>
      </w:pPr>
    </w:p>
    <w:p w14:paraId="4A31990D" w14:textId="0E486156" w:rsidR="00202B69" w:rsidRPr="00E86F28" w:rsidRDefault="006E6E3E" w:rsidP="00202B69">
      <w:pPr>
        <w:pStyle w:val="BodyTextFirst"/>
        <w:rPr>
          <w:sz w:val="20"/>
          <w:szCs w:val="16"/>
        </w:rPr>
      </w:pPr>
      <m:oMathPara>
        <m:oMath>
          <m:sSubSup>
            <m:sSubSupPr>
              <m:ctrlPr>
                <w:rPr>
                  <w:rFonts w:ascii="Cambria Math" w:hAnsi="Cambria Math"/>
                  <w:sz w:val="20"/>
                  <w:szCs w:val="16"/>
                </w:rPr>
              </m:ctrlPr>
            </m:sSubSupPr>
            <m:e>
              <m:acc>
                <m:accPr>
                  <m:ctrlPr>
                    <w:rPr>
                      <w:rFonts w:ascii="Cambria Math" w:hAnsi="Cambria Math"/>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1</m:t>
                  </m:r>
                </m:e>
              </m:d>
            </m:sup>
          </m:sSup>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e>
          </m:d>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[i]</m:t>
              </m:r>
            </m:sup>
          </m:sSup>
          <m:r>
            <w:rPr>
              <w:rFonts w:ascii="Cambria Math" w:hAnsi="Cambria Math"/>
              <w:sz w:val="20"/>
              <w:szCs w:val="16"/>
            </w:rPr>
            <m:t xml:space="preserve">   </m:t>
          </m:r>
          <m:d>
            <m:dPr>
              <m:ctrlPr>
                <w:rPr>
                  <w:rFonts w:ascii="Cambria Math" w:hAnsi="Cambria Math"/>
                  <w:i/>
                  <w:sz w:val="20"/>
                  <w:szCs w:val="16"/>
                </w:rPr>
              </m:ctrlPr>
            </m:dPr>
            <m:e>
              <m:nary>
                <m:naryPr>
                  <m:chr m:val="∑"/>
                  <m:limLoc m:val="undOvr"/>
                  <m:ctrlPr>
                    <w:rPr>
                      <w:rFonts w:ascii="Cambria Math" w:hAnsi="Cambria Math"/>
                      <w:i/>
                      <w:sz w:val="20"/>
                      <w:szCs w:val="16"/>
                    </w:rPr>
                  </m:ctrlPr>
                </m:naryPr>
                <m:sub>
                  <m:r>
                    <w:rPr>
                      <w:rFonts w:ascii="Cambria Math" w:hAnsi="Cambria Math"/>
                      <w:sz w:val="20"/>
                      <w:szCs w:val="16"/>
                    </w:rPr>
                    <m:t>j=1</m:t>
                  </m:r>
                </m:sub>
                <m:sup>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i,j</m:t>
                          </m:r>
                        </m:sub>
                      </m:sSub>
                      <m:r>
                        <w:rPr>
                          <w:rFonts w:ascii="Cambria Math" w:hAnsi="Cambria Math"/>
                          <w:sz w:val="20"/>
                          <w:szCs w:val="16"/>
                        </w:rPr>
                        <m:t>+</m:t>
                      </m:r>
                      <m:sSubSup>
                        <m:sSubSupPr>
                          <m:ctrlPr>
                            <w:rPr>
                              <w:rFonts w:ascii="Cambria Math" w:hAnsi="Cambria Math"/>
                              <w:i/>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e>
          </m:d>
          <m:r>
            <w:rPr>
              <w:rFonts w:ascii="Cambria Math" w:hAnsi="Cambria Math"/>
              <w:sz w:val="20"/>
              <w:szCs w:val="16"/>
            </w:rPr>
            <m:t xml:space="preserve"> </m:t>
          </m:r>
        </m:oMath>
      </m:oMathPara>
    </w:p>
    <w:p w14:paraId="49DDA2E7" w14:textId="77777777" w:rsidR="00202B69" w:rsidRPr="00E86F28" w:rsidRDefault="00202B69" w:rsidP="00202B69">
      <w:pPr>
        <w:pStyle w:val="BodyTextFirst"/>
        <w:rPr>
          <w:sz w:val="20"/>
          <w:szCs w:val="16"/>
        </w:rPr>
      </w:pPr>
    </w:p>
    <w:p w14:paraId="6BC9587E" w14:textId="3C04B7E7" w:rsidR="00202B69" w:rsidRPr="00E86F28" w:rsidRDefault="00202B69" w:rsidP="00202B69">
      <w:pPr>
        <w:pStyle w:val="BodyTextFirst"/>
        <w:rPr>
          <w:sz w:val="20"/>
          <w:szCs w:val="16"/>
        </w:rPr>
      </w:pPr>
      <w:r w:rsidRPr="00E86F28">
        <w:rPr>
          <w:sz w:val="20"/>
          <w:szCs w:val="16"/>
        </w:rPr>
        <w:t xml:space="preserve">where we have indicated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w:t>
      </w:r>
    </w:p>
    <w:p w14:paraId="7992BE5B" w14:textId="77777777" w:rsidR="00202B69" w:rsidRPr="00E86F28" w:rsidRDefault="00202B69" w:rsidP="00202B69">
      <w:pPr>
        <w:pStyle w:val="BodyTextFirst"/>
        <w:rPr>
          <w:sz w:val="20"/>
          <w:szCs w:val="16"/>
        </w:rPr>
      </w:pPr>
    </w:p>
    <w:p w14:paraId="2654D2A2" w14:textId="606D3FA3" w:rsidR="00202B69" w:rsidRPr="00E86F28" w:rsidRDefault="006E6E3E" w:rsidP="00202B69">
      <w:pPr>
        <w:pStyle w:val="BodyTextFirst"/>
        <w:rPr>
          <w:sz w:val="20"/>
          <w:szCs w:val="16"/>
        </w:rPr>
      </w:pPr>
      <m:oMathPara>
        <m:oMath>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j=1</m:t>
              </m:r>
            </m:sub>
            <m:sup>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sz w:val="20"/>
                      <w:szCs w:val="16"/>
                    </w:rPr>
                  </m:ctrlPr>
                </m:dPr>
                <m:e>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sz w:val="20"/>
                          <w:szCs w:val="16"/>
                        </w:rPr>
                      </m:ctrlPr>
                    </m:sSubPr>
                    <m:e>
                      <m:r>
                        <w:rPr>
                          <w:rFonts w:ascii="Cambria Math" w:hAnsi="Cambria Math"/>
                          <w:sz w:val="20"/>
                          <w:szCs w:val="16"/>
                        </w:rPr>
                        <m:t>x</m:t>
                      </m:r>
                    </m:e>
                    <m:sub>
                      <m:r>
                        <w:rPr>
                          <w:rFonts w:ascii="Cambria Math" w:hAnsi="Cambria Math"/>
                          <w:sz w:val="20"/>
                          <w:szCs w:val="16"/>
                        </w:rPr>
                        <m:t>i,j</m:t>
                      </m:r>
                    </m:sub>
                  </m:sSub>
                  <m:r>
                    <w:rPr>
                      <w:rFonts w:ascii="Cambria Math" w:hAnsi="Cambria Math"/>
                      <w:sz w:val="20"/>
                      <w:szCs w:val="16"/>
                    </w:rPr>
                    <m:t>+</m:t>
                  </m:r>
                  <m:sSubSup>
                    <m:sSubSupPr>
                      <m:ctrlPr>
                        <w:rPr>
                          <w:rFonts w:ascii="Cambria Math" w:hAnsi="Cambria Math"/>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oMath>
      </m:oMathPara>
    </w:p>
    <w:p w14:paraId="724B59EA" w14:textId="77777777" w:rsidR="00202B69" w:rsidRPr="00E86F28" w:rsidRDefault="00202B69" w:rsidP="00202B69">
      <w:pPr>
        <w:pStyle w:val="BodyTextFirst"/>
        <w:rPr>
          <w:sz w:val="20"/>
          <w:szCs w:val="16"/>
        </w:rPr>
      </w:pPr>
    </w:p>
    <w:p w14:paraId="1F216A3E" w14:textId="1E8E7901" w:rsidR="00202B69" w:rsidRPr="00E86F28" w:rsidRDefault="00202B69" w:rsidP="00202B69">
      <w:pPr>
        <w:pStyle w:val="BodyTextFirst"/>
        <w:rPr>
          <w:sz w:val="20"/>
          <w:szCs w:val="16"/>
        </w:rPr>
      </w:pPr>
      <w:r w:rsidRPr="00E86F28">
        <w:rPr>
          <w:sz w:val="20"/>
          <w:szCs w:val="16"/>
        </w:rPr>
        <w:t>As you can imagine we want to have a matrix for all the output of layer 1 so we will use the notation</w:t>
      </w:r>
    </w:p>
    <w:p w14:paraId="5AC4E94A" w14:textId="77777777" w:rsidR="00202B69" w:rsidRPr="00E86F28" w:rsidRDefault="00202B69" w:rsidP="00202B69">
      <w:pPr>
        <w:pStyle w:val="BodyTextFirst"/>
        <w:rPr>
          <w:sz w:val="20"/>
          <w:szCs w:val="16"/>
        </w:rPr>
      </w:pPr>
    </w:p>
    <w:p w14:paraId="5FF59ABF" w14:textId="4F369220" w:rsidR="00202B69" w:rsidRPr="00E86F28" w:rsidRDefault="006E6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X+</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oMath>
      </m:oMathPara>
    </w:p>
    <w:p w14:paraId="7B90B215" w14:textId="77777777" w:rsidR="00202B69" w:rsidRPr="00E86F28" w:rsidRDefault="00202B69" w:rsidP="00202B69">
      <w:pPr>
        <w:pStyle w:val="BodyTextFirst"/>
        <w:rPr>
          <w:sz w:val="20"/>
          <w:szCs w:val="16"/>
        </w:rPr>
      </w:pPr>
    </w:p>
    <w:p w14:paraId="6C3E8380" w14:textId="0C5326F5" w:rsidR="00202B69" w:rsidRPr="00E86F28" w:rsidRDefault="00202B69" w:rsidP="00202B69">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oMath>
      <w:r w:rsidRPr="00E86F28">
        <w:rPr>
          <w:sz w:val="20"/>
          <w:szCs w:val="16"/>
        </w:rPr>
        <w:t xml:space="preserve">, and where with </w:t>
      </w:r>
      <m:oMath>
        <m:r>
          <w:rPr>
            <w:rFonts w:ascii="Cambria Math" w:hAnsi="Cambria Math"/>
            <w:sz w:val="20"/>
            <w:szCs w:val="16"/>
          </w:rPr>
          <m:t>X</m:t>
        </m:r>
      </m:oMath>
      <w:r w:rsidRPr="00E86F28">
        <w:rPr>
          <w:sz w:val="20"/>
          <w:szCs w:val="16"/>
        </w:rPr>
        <w:t xml:space="preserve"> we have indicated our matrix with all our observations (rows for the features and columns for observations). We assume here that all neurons in layer </w:t>
      </w:r>
      <m:oMath>
        <m:r>
          <w:rPr>
            <w:rFonts w:ascii="Cambria Math" w:hAnsi="Cambria Math"/>
            <w:sz w:val="20"/>
            <w:szCs w:val="16"/>
          </w:rPr>
          <m:t>l</m:t>
        </m:r>
      </m:oMath>
      <w:r w:rsidRPr="00E86F28">
        <w:rPr>
          <w:sz w:val="20"/>
          <w:szCs w:val="16"/>
        </w:rPr>
        <w:t xml:space="preserve"> will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xml:space="preserve">. </w:t>
      </w:r>
    </w:p>
    <w:p w14:paraId="3547B7D7" w14:textId="18893FB6" w:rsidR="00202B69" w:rsidRPr="00E86F28" w:rsidRDefault="00202B69" w:rsidP="00202B69">
      <w:pPr>
        <w:pStyle w:val="BodyTextFirst"/>
        <w:rPr>
          <w:sz w:val="20"/>
          <w:szCs w:val="16"/>
        </w:rPr>
      </w:pPr>
      <w:r w:rsidRPr="00E86F28">
        <w:rPr>
          <w:sz w:val="20"/>
          <w:szCs w:val="16"/>
        </w:rPr>
        <w:t xml:space="preserve">We can easily generalize the previous equation for a layer </w:t>
      </w:r>
      <m:oMath>
        <m:r>
          <w:rPr>
            <w:rFonts w:ascii="Cambria Math" w:hAnsi="Cambria Math"/>
            <w:sz w:val="20"/>
            <w:szCs w:val="16"/>
          </w:rPr>
          <m:t>l</m:t>
        </m:r>
      </m:oMath>
    </w:p>
    <w:p w14:paraId="645DEB21" w14:textId="77777777" w:rsidR="000F645E" w:rsidRPr="00E86F28" w:rsidRDefault="000F645E" w:rsidP="00202B69">
      <w:pPr>
        <w:pStyle w:val="BodyTextFirst"/>
        <w:rPr>
          <w:sz w:val="20"/>
          <w:szCs w:val="16"/>
        </w:rPr>
      </w:pPr>
    </w:p>
    <w:p w14:paraId="1B649424" w14:textId="1C0FF78E" w:rsidR="00202B69" w:rsidRPr="001B7C48" w:rsidRDefault="006E6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m:oMathPara>
    </w:p>
    <w:p w14:paraId="2B98C5E0" w14:textId="77777777" w:rsidR="001B7C48" w:rsidRPr="00E86F28" w:rsidRDefault="001B7C48" w:rsidP="00202B69">
      <w:pPr>
        <w:pStyle w:val="BodyTextFirst"/>
        <w:rPr>
          <w:sz w:val="20"/>
          <w:szCs w:val="16"/>
        </w:rPr>
      </w:pPr>
    </w:p>
    <w:p w14:paraId="7C93E52B" w14:textId="441D312C" w:rsidR="00202B69" w:rsidRPr="00E86F28" w:rsidRDefault="00202B69" w:rsidP="00202B69">
      <w:pPr>
        <w:pStyle w:val="BodyTextFirst"/>
        <w:rPr>
          <w:sz w:val="20"/>
          <w:szCs w:val="16"/>
        </w:rPr>
      </w:pPr>
      <w:r w:rsidRPr="00E86F28">
        <w:rPr>
          <w:sz w:val="20"/>
          <w:szCs w:val="16"/>
        </w:rPr>
        <w:t xml:space="preserve">Since layer </w:t>
      </w:r>
      <m:oMath>
        <m:r>
          <w:rPr>
            <w:rFonts w:ascii="Cambria Math" w:hAnsi="Cambria Math"/>
            <w:sz w:val="20"/>
            <w:szCs w:val="16"/>
          </w:rPr>
          <m:t>l</m:t>
        </m:r>
      </m:oMath>
      <w:r w:rsidRPr="00E86F28">
        <w:rPr>
          <w:sz w:val="20"/>
          <w:szCs w:val="16"/>
        </w:rPr>
        <w:t xml:space="preserve"> will get its input from layer </w:t>
      </w:r>
      <m:oMath>
        <m:r>
          <w:rPr>
            <w:rFonts w:ascii="Cambria Math" w:hAnsi="Cambria Math"/>
            <w:sz w:val="20"/>
            <w:szCs w:val="16"/>
          </w:rPr>
          <m:t>l-1</m:t>
        </m:r>
      </m:oMath>
      <w:r w:rsidR="000E3F8C" w:rsidRPr="00E86F28">
        <w:rPr>
          <w:sz w:val="20"/>
          <w:szCs w:val="16"/>
        </w:rPr>
        <w:t>, w</w:t>
      </w:r>
      <w:proofErr w:type="spellStart"/>
      <w:r w:rsidRPr="00E86F28">
        <w:rPr>
          <w:sz w:val="20"/>
          <w:szCs w:val="16"/>
        </w:rPr>
        <w:t>e</w:t>
      </w:r>
      <w:proofErr w:type="spellEnd"/>
      <w:r w:rsidRPr="00E86F28">
        <w:rPr>
          <w:sz w:val="20"/>
          <w:szCs w:val="16"/>
        </w:rPr>
        <w:t xml:space="preserve"> just need to substitute </w:t>
      </w:r>
      <m:oMath>
        <m:r>
          <w:rPr>
            <w:rFonts w:ascii="Cambria Math" w:hAnsi="Cambria Math"/>
            <w:sz w:val="20"/>
            <w:szCs w:val="16"/>
          </w:rPr>
          <m:t>X</m:t>
        </m:r>
      </m:oMath>
      <w:r w:rsidRPr="00E86F28">
        <w:rPr>
          <w:sz w:val="20"/>
          <w:szCs w:val="16"/>
        </w:rPr>
        <w:t xml:space="preserve"> with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oMath>
      <w:r w:rsidRPr="00E86F28">
        <w:rPr>
          <w:sz w:val="20"/>
          <w:szCs w:val="16"/>
        </w:rPr>
        <w:t xml:space="preserv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 Our output in matrix form will then be</w:t>
      </w:r>
    </w:p>
    <w:p w14:paraId="2EF44F3C" w14:textId="77777777" w:rsidR="000E3F8C" w:rsidRPr="00E86F28" w:rsidRDefault="000E3F8C" w:rsidP="00202B69">
      <w:pPr>
        <w:pStyle w:val="BodyTextFirst"/>
        <w:rPr>
          <w:sz w:val="20"/>
          <w:szCs w:val="16"/>
        </w:rPr>
      </w:pPr>
    </w:p>
    <w:p w14:paraId="50CB9662" w14:textId="6D907A00" w:rsidR="00202B69" w:rsidRPr="00E86F28" w:rsidRDefault="006E6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Z</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oMath>
      </m:oMathPara>
    </w:p>
    <w:p w14:paraId="5AA53D99" w14:textId="77777777" w:rsidR="000E3F8C" w:rsidRPr="00E86F28" w:rsidRDefault="000E3F8C" w:rsidP="00202B69">
      <w:pPr>
        <w:pStyle w:val="BodyTextFirst"/>
        <w:rPr>
          <w:sz w:val="20"/>
          <w:szCs w:val="16"/>
        </w:rPr>
      </w:pPr>
    </w:p>
    <w:p w14:paraId="405658E0" w14:textId="39DF1195" w:rsidR="00202B69" w:rsidRPr="00E86F28" w:rsidRDefault="00202B69" w:rsidP="00202B69">
      <w:pPr>
        <w:pStyle w:val="BodyTextFirst"/>
        <w:rPr>
          <w:sz w:val="20"/>
          <w:szCs w:val="16"/>
        </w:rPr>
      </w:pPr>
      <w:r w:rsidRPr="00E86F28">
        <w:rPr>
          <w:sz w:val="20"/>
          <w:szCs w:val="16"/>
        </w:rPr>
        <w:t>where the activation function act</w:t>
      </w:r>
      <w:r w:rsidR="000E3F8C" w:rsidRPr="00E86F28">
        <w:rPr>
          <w:sz w:val="20"/>
          <w:szCs w:val="16"/>
        </w:rPr>
        <w:t>s</w:t>
      </w:r>
      <w:r w:rsidRPr="00E86F28">
        <w:rPr>
          <w:sz w:val="20"/>
          <w:szCs w:val="16"/>
        </w:rPr>
        <w:t>, as usual, element by element.</w:t>
      </w:r>
    </w:p>
    <w:p w14:paraId="30315180" w14:textId="522C4D84" w:rsidR="005951FC" w:rsidRPr="00E86F28" w:rsidRDefault="00324E30" w:rsidP="005951FC">
      <w:pPr>
        <w:pStyle w:val="Heading2"/>
        <w:rPr>
          <w:sz w:val="32"/>
          <w:szCs w:val="22"/>
        </w:rPr>
      </w:pPr>
      <w:bookmarkStart w:id="18" w:name="_Toc86998074"/>
      <w:r w:rsidRPr="00E86F28">
        <w:rPr>
          <w:sz w:val="32"/>
          <w:szCs w:val="22"/>
        </w:rPr>
        <w:t xml:space="preserve">A short </w:t>
      </w:r>
      <w:r w:rsidR="002350AF" w:rsidRPr="00E86F28">
        <w:rPr>
          <w:sz w:val="32"/>
          <w:szCs w:val="22"/>
        </w:rPr>
        <w:t>summary</w:t>
      </w:r>
      <w:r w:rsidRPr="00E86F28">
        <w:rPr>
          <w:sz w:val="32"/>
          <w:szCs w:val="22"/>
        </w:rPr>
        <w:t xml:space="preserve"> o</w:t>
      </w:r>
      <w:r w:rsidR="002350AF" w:rsidRPr="00E86F28">
        <w:rPr>
          <w:sz w:val="32"/>
          <w:szCs w:val="22"/>
        </w:rPr>
        <w:t>f</w:t>
      </w:r>
      <w:r w:rsidRPr="00E86F28">
        <w:rPr>
          <w:sz w:val="32"/>
          <w:szCs w:val="22"/>
        </w:rPr>
        <w:t xml:space="preserve"> m</w:t>
      </w:r>
      <w:r w:rsidR="005951FC" w:rsidRPr="00E86F28">
        <w:rPr>
          <w:sz w:val="32"/>
          <w:szCs w:val="22"/>
        </w:rPr>
        <w:t xml:space="preserve">atrix </w:t>
      </w:r>
      <w:r w:rsidR="002350AF" w:rsidRPr="00E86F28">
        <w:rPr>
          <w:sz w:val="32"/>
          <w:szCs w:val="22"/>
        </w:rPr>
        <w:t>dimensions</w:t>
      </w:r>
      <w:bookmarkEnd w:id="18"/>
      <w:r w:rsidR="005951FC" w:rsidRPr="00E86F28">
        <w:rPr>
          <w:sz w:val="32"/>
          <w:szCs w:val="22"/>
        </w:rPr>
        <w:t xml:space="preserve"> </w:t>
      </w:r>
    </w:p>
    <w:p w14:paraId="6C7AFF78" w14:textId="0BC9055A" w:rsidR="002350AF" w:rsidRPr="00E86F28" w:rsidRDefault="002350AF" w:rsidP="002350AF">
      <w:pPr>
        <w:pStyle w:val="BodyTextFirst"/>
        <w:rPr>
          <w:sz w:val="20"/>
          <w:szCs w:val="16"/>
        </w:rPr>
      </w:pPr>
      <w:r w:rsidRPr="00E86F28">
        <w:rPr>
          <w:sz w:val="20"/>
          <w:szCs w:val="16"/>
        </w:rPr>
        <w:t>Let us summarize the dimensions of all the matrices we have described so far</w:t>
      </w:r>
    </w:p>
    <w:p w14:paraId="45A7A29E" w14:textId="59B48376" w:rsidR="002350AF" w:rsidRPr="00E86F28" w:rsidRDefault="006E6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oMath>
      <w:r w:rsidR="002350AF" w:rsidRPr="00E86F28">
        <w:rPr>
          <w:sz w:val="20"/>
          <w:szCs w:val="20"/>
        </w:rPr>
        <w:t xml:space="preserve"> (where we have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2350AF" w:rsidRPr="00E86F28">
        <w:rPr>
          <w:sz w:val="20"/>
          <w:szCs w:val="20"/>
        </w:rPr>
        <w:t xml:space="preserve"> by definition)</w:t>
      </w:r>
    </w:p>
    <w:p w14:paraId="4B166356" w14:textId="77126F4E" w:rsidR="002350AF" w:rsidRPr="00E86F28" w:rsidRDefault="006E6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34EDAF36" w14:textId="11D481AB" w:rsidR="002350AF" w:rsidRPr="00E86F28" w:rsidRDefault="006E6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l-1</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r>
          <w:rPr>
            <w:rFonts w:ascii="Cambria Math" w:hAnsi="Cambria Math"/>
            <w:sz w:val="20"/>
            <w:szCs w:val="20"/>
          </w:rPr>
          <m:t>×1</m:t>
        </m:r>
      </m:oMath>
    </w:p>
    <w:p w14:paraId="1D6783B6" w14:textId="4AA3104B" w:rsidR="002350AF" w:rsidRPr="00E86F28" w:rsidRDefault="006E6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27348F79" w14:textId="508ED568" w:rsidR="002350AF" w:rsidRPr="00E86F28" w:rsidRDefault="006E6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08A6A6A2" w14:textId="06EE6950" w:rsidR="002350AF" w:rsidRPr="00E86F28" w:rsidRDefault="002350AF" w:rsidP="002350AF">
      <w:pPr>
        <w:pStyle w:val="BodyTextFirst"/>
        <w:rPr>
          <w:sz w:val="20"/>
          <w:szCs w:val="16"/>
        </w:rPr>
      </w:pPr>
      <w:r w:rsidRPr="00E86F28">
        <w:rPr>
          <w:sz w:val="20"/>
          <w:szCs w:val="16"/>
        </w:rPr>
        <w:t xml:space="preserve">where in each case </w:t>
      </w:r>
      <m:oMath>
        <m:r>
          <w:rPr>
            <w:rFonts w:ascii="Cambria Math" w:hAnsi="Cambria Math"/>
            <w:sz w:val="20"/>
            <w:szCs w:val="16"/>
          </w:rPr>
          <m:t>l</m:t>
        </m:r>
      </m:oMath>
      <w:r w:rsidRPr="00E86F28">
        <w:rPr>
          <w:sz w:val="20"/>
          <w:szCs w:val="16"/>
        </w:rPr>
        <w:t xml:space="preserve"> goes from 1 to </w:t>
      </w:r>
      <m:oMath>
        <m:r>
          <w:rPr>
            <w:rFonts w:ascii="Cambria Math" w:hAnsi="Cambria Math"/>
            <w:sz w:val="20"/>
            <w:szCs w:val="16"/>
          </w:rPr>
          <m:t>L</m:t>
        </m:r>
      </m:oMath>
      <w:r w:rsidRPr="00E86F28">
        <w:rPr>
          <w:sz w:val="20"/>
          <w:szCs w:val="16"/>
        </w:rPr>
        <w:t xml:space="preserve">. </w:t>
      </w:r>
    </w:p>
    <w:p w14:paraId="034ACE80" w14:textId="71BA88C3" w:rsidR="002350AF" w:rsidRPr="00E86F28" w:rsidRDefault="002350AF" w:rsidP="002350AF">
      <w:pPr>
        <w:pStyle w:val="Heading3"/>
        <w:rPr>
          <w:sz w:val="28"/>
          <w:szCs w:val="22"/>
        </w:rPr>
      </w:pPr>
      <w:bookmarkStart w:id="19" w:name="_Toc86998075"/>
      <w:r w:rsidRPr="00E86F28">
        <w:rPr>
          <w:sz w:val="28"/>
          <w:szCs w:val="22"/>
        </w:rPr>
        <w:t>Example: equations for a network with 3 layers</w:t>
      </w:r>
      <w:bookmarkEnd w:id="19"/>
    </w:p>
    <w:p w14:paraId="7E5E5728" w14:textId="3F8D9D10" w:rsidR="004937E7" w:rsidRPr="00E86F28" w:rsidRDefault="004937E7" w:rsidP="004937E7">
      <w:pPr>
        <w:pStyle w:val="BodyTextFirst"/>
        <w:rPr>
          <w:sz w:val="20"/>
          <w:szCs w:val="16"/>
        </w:rPr>
      </w:pPr>
      <w:r w:rsidRPr="00E86F28">
        <w:rPr>
          <w:sz w:val="20"/>
          <w:szCs w:val="16"/>
        </w:rPr>
        <w:t xml:space="preserve">To make all this discussion a bit more concrete, let us consider an example of a network with 3 layers (so </w:t>
      </w:r>
      <m:oMath>
        <m:r>
          <w:rPr>
            <w:rFonts w:ascii="Cambria Math" w:hAnsi="Cambria Math"/>
            <w:sz w:val="20"/>
            <w:szCs w:val="16"/>
          </w:rPr>
          <m:t>L=3</m:t>
        </m:r>
      </m:oMath>
      <w:r w:rsidRPr="00E86F28">
        <w:rPr>
          <w:sz w:val="20"/>
          <w:szCs w:val="16"/>
        </w:rPr>
        <w:t xml:space="preserve">)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=3</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=2</m:t>
        </m:r>
      </m:oMath>
      <w:r w:rsidRPr="00E86F28">
        <w:rPr>
          <w:sz w:val="20"/>
          <w:szCs w:val="16"/>
        </w:rPr>
        <w:t xml:space="preserve"> and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m:t>
        </m:r>
      </m:oMath>
      <w:r w:rsidRPr="00E86F28">
        <w:rPr>
          <w:sz w:val="20"/>
          <w:szCs w:val="16"/>
        </w:rPr>
        <w:t xml:space="preserve"> as depicted in Figure </w:t>
      </w:r>
      <w:del w:id="20" w:author="Umberto Michelucci" w:date="2022-01-03T11:13:00Z">
        <w:r w:rsidRPr="00E86F28" w:rsidDel="00861BDA">
          <w:rPr>
            <w:sz w:val="20"/>
            <w:szCs w:val="16"/>
          </w:rPr>
          <w:delText>15</w:delText>
        </w:r>
      </w:del>
      <w:ins w:id="21" w:author="Umberto Michelucci" w:date="2022-01-03T11:13:00Z">
        <w:r w:rsidR="00861BDA">
          <w:rPr>
            <w:sz w:val="20"/>
            <w:szCs w:val="16"/>
          </w:rPr>
          <w:t>3</w:t>
        </w:r>
      </w:ins>
      <w:r w:rsidRPr="00E86F28">
        <w:rPr>
          <w:sz w:val="20"/>
          <w:szCs w:val="16"/>
        </w:rPr>
        <w:t>-3.</w:t>
      </w:r>
    </w:p>
    <w:p w14:paraId="135EB360" w14:textId="77777777" w:rsidR="004937E7" w:rsidRPr="00E86F28" w:rsidRDefault="004937E7" w:rsidP="004937E7">
      <w:pPr>
        <w:pStyle w:val="BodyTextFirst"/>
        <w:rPr>
          <w:sz w:val="20"/>
          <w:szCs w:val="16"/>
        </w:rPr>
      </w:pPr>
    </w:p>
    <w:p w14:paraId="5EFD9547" w14:textId="6AB4AC37" w:rsidR="004937E7" w:rsidRPr="00E86F28" w:rsidRDefault="004937E7" w:rsidP="00713D93">
      <w:pPr>
        <w:pStyle w:val="Figure"/>
      </w:pPr>
      <w:r w:rsidRPr="00E86F28">
        <w:rPr>
          <w:noProof/>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4110C8FD" w:rsidR="004937E7" w:rsidRPr="00E86F28" w:rsidRDefault="004937E7" w:rsidP="00713D93">
      <w:pPr>
        <w:pStyle w:val="FigureCaption"/>
      </w:pPr>
      <w:r w:rsidRPr="00E86F28">
        <w:t xml:space="preserve">Figure </w:t>
      </w:r>
      <w:del w:id="22" w:author="Umberto Michelucci" w:date="2022-01-03T11:13:00Z">
        <w:r w:rsidR="00713D93" w:rsidDel="00861BDA">
          <w:delText>4</w:delText>
        </w:r>
      </w:del>
      <w:ins w:id="23" w:author="Umberto Michelucci" w:date="2022-01-03T11:13:00Z">
        <w:r w:rsidR="00861BDA">
          <w:t>3</w:t>
        </w:r>
      </w:ins>
      <w:r w:rsidRPr="00E86F28">
        <w:t>-3. A practical example of a feed-forward neural network.</w:t>
      </w:r>
    </w:p>
    <w:p w14:paraId="52F14789" w14:textId="77777777" w:rsidR="00F94FE5" w:rsidRPr="00E86F28" w:rsidRDefault="00F94FE5" w:rsidP="00F94FE5">
      <w:pPr>
        <w:pStyle w:val="BodyTextFirst"/>
        <w:rPr>
          <w:rFonts w:eastAsiaTheme="minorEastAsia"/>
          <w:sz w:val="20"/>
          <w:szCs w:val="16"/>
        </w:rPr>
      </w:pPr>
      <w:r w:rsidRPr="00E86F28">
        <w:rPr>
          <w:rFonts w:eastAsiaTheme="minorEastAsia"/>
          <w:sz w:val="20"/>
          <w:szCs w:val="16"/>
        </w:rPr>
        <w:lastRenderedPageBreak/>
        <w:t>In this case we will need to calculate the following quantities</w:t>
      </w:r>
    </w:p>
    <w:p w14:paraId="13E1FF20" w14:textId="692A1C1A" w:rsidR="00F94FE5" w:rsidRPr="00E86F28" w:rsidRDefault="006E6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oMath>
      <w:r w:rsidR="00F94FE5" w:rsidRPr="00E86F28">
        <w:rPr>
          <w:sz w:val="20"/>
          <w:szCs w:val="20"/>
        </w:rPr>
        <w:t xml:space="preserve"> 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3×1</m:t>
        </m:r>
      </m:oMath>
      <w:r w:rsidR="00F94FE5" w:rsidRPr="00E86F28">
        <w:rPr>
          <w:sz w:val="20"/>
          <w:szCs w:val="20"/>
        </w:rPr>
        <w:t xml:space="preserve"> and </w:t>
      </w:r>
      <m:oMath>
        <m:r>
          <w:rPr>
            <w:rFonts w:ascii="Cambria Math" w:hAnsi="Cambria Math"/>
            <w:sz w:val="20"/>
            <w:szCs w:val="20"/>
          </w:rPr>
          <m:t>X</m:t>
        </m:r>
      </m:oMath>
      <w:r w:rsidR="00F94FE5" w:rsidRPr="00E86F28">
        <w:rPr>
          <w:sz w:val="20"/>
          <w:szCs w:val="20"/>
        </w:rPr>
        <w:t xml:space="preserve"> has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m:t>
        </m:r>
      </m:oMath>
    </w:p>
    <w:p w14:paraId="60052ACA" w14:textId="464E46F8" w:rsidR="00F94FE5" w:rsidRPr="00E86F28" w:rsidRDefault="006E6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oMath>
      <w:r w:rsidR="00BB4F3B" w:rsidRPr="00E86F28">
        <w:rPr>
          <w:sz w:val="20"/>
          <w:szCs w:val="20"/>
        </w:rPr>
        <w:t xml:space="preserve"> </w:t>
      </w:r>
      <w:r w:rsidR="00F94FE5" w:rsidRPr="00E86F28">
        <w:rPr>
          <w:sz w:val="20"/>
          <w:szCs w:val="20"/>
        </w:rPr>
        <w:t xml:space="preserve">has dimensions </w:t>
      </w:r>
      <m:oMath>
        <m:r>
          <w:rPr>
            <w:rFonts w:ascii="Cambria Math" w:hAnsi="Cambria Math"/>
            <w:sz w:val="20"/>
            <w:szCs w:val="20"/>
          </w:rPr>
          <m:t>2×3</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2×1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m:t>
        </m:r>
      </m:oMath>
    </w:p>
    <w:p w14:paraId="4147821E" w14:textId="123ACBF2" w:rsidR="00F94FE5" w:rsidRPr="00E86F28" w:rsidRDefault="006E6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[3]</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oMath>
      <w:r w:rsidR="00F94FE5" w:rsidRPr="00E86F28">
        <w:rPr>
          <w:sz w:val="20"/>
          <w:szCs w:val="20"/>
        </w:rPr>
        <w:t xml:space="preserve"> has dimensions</w:t>
      </w:r>
      <w:r w:rsidR="00BB4F3B" w:rsidRPr="00E86F28">
        <w:rPr>
          <w:sz w:val="20"/>
          <w:szCs w:val="20"/>
        </w:rPr>
        <w:t xml:space="preserve"> </w:t>
      </w:r>
      <m:oMath>
        <m:r>
          <w:rPr>
            <w:rFonts w:ascii="Cambria Math" w:hAnsi="Cambria Math"/>
            <w:sz w:val="20"/>
            <w:szCs w:val="20"/>
          </w:rPr>
          <m:t>1×2</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1×1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oMath>
      <w:r w:rsidR="00F94FE5" w:rsidRPr="00E86F28">
        <w:rPr>
          <w:sz w:val="20"/>
          <w:szCs w:val="20"/>
        </w:rPr>
        <w:t xml:space="preserve"> has dimensions </w:t>
      </w:r>
      <m:oMath>
        <m:r>
          <w:rPr>
            <w:rFonts w:ascii="Cambria Math" w:hAnsi="Cambria Math"/>
            <w:sz w:val="20"/>
            <w:szCs w:val="20"/>
          </w:rPr>
          <m:t>2×m</m:t>
        </m:r>
      </m:oMath>
    </w:p>
    <w:p w14:paraId="5B18D93C" w14:textId="6875B7BA" w:rsidR="00842F08" w:rsidRPr="00E86F28" w:rsidRDefault="00842F08" w:rsidP="00842F08">
      <w:pPr>
        <w:pStyle w:val="BodyTextFirst"/>
        <w:rPr>
          <w:rFonts w:eastAsiaTheme="minorEastAsia"/>
          <w:sz w:val="20"/>
          <w:szCs w:val="16"/>
        </w:rPr>
      </w:pPr>
      <w:r w:rsidRPr="00E86F28">
        <w:rPr>
          <w:rFonts w:eastAsiaTheme="minorEastAsia"/>
          <w:sz w:val="20"/>
          <w:szCs w:val="16"/>
        </w:rPr>
        <w:t xml:space="preserve">And your network output </w:t>
      </w:r>
      <m:oMath>
        <m:sSup>
          <m:sSupPr>
            <m:ctrlPr>
              <w:rPr>
                <w:rFonts w:ascii="Cambria Math" w:eastAsia="Calibri" w:hAnsi="Cambria Math"/>
                <w:i/>
                <w:sz w:val="20"/>
              </w:rPr>
            </m:ctrlPr>
          </m:sSupPr>
          <m:e>
            <m:acc>
              <m:accPr>
                <m:ctrlPr>
                  <w:rPr>
                    <w:rFonts w:ascii="Cambria Math" w:eastAsia="Calibri" w:hAnsi="Cambria Math"/>
                    <w:i/>
                    <w:sz w:val="20"/>
                  </w:rPr>
                </m:ctrlPr>
              </m:accPr>
              <m:e>
                <m:r>
                  <w:rPr>
                    <w:rFonts w:ascii="Cambria Math" w:hAnsi="Cambria Math"/>
                    <w:sz w:val="20"/>
                    <w:szCs w:val="16"/>
                  </w:rPr>
                  <m:t>Y</m:t>
                </m:r>
              </m:e>
            </m:acc>
          </m:e>
          <m:sup>
            <m:r>
              <w:rPr>
                <w:rFonts w:ascii="Cambria Math" w:hAnsi="Cambria Math"/>
                <w:sz w:val="20"/>
                <w:szCs w:val="16"/>
              </w:rPr>
              <m:t>[3]</m:t>
            </m:r>
          </m:sup>
        </m:sSup>
      </m:oMath>
      <w:r w:rsidRPr="00E86F28">
        <w:rPr>
          <w:rFonts w:eastAsiaTheme="minorEastAsia"/>
          <w:sz w:val="20"/>
          <w:szCs w:val="16"/>
        </w:rPr>
        <w:t xml:space="preserve"> will have, as expected dimensions </w:t>
      </w:r>
      <m:oMath>
        <m:r>
          <w:rPr>
            <w:rFonts w:ascii="Cambria Math" w:hAnsi="Cambria Math"/>
            <w:sz w:val="20"/>
            <w:szCs w:val="16"/>
          </w:rPr>
          <m:t>1×m</m:t>
        </m:r>
      </m:oMath>
      <w:r w:rsidRPr="00E86F28">
        <w:rPr>
          <w:rFonts w:eastAsiaTheme="minorEastAsia"/>
          <w:sz w:val="20"/>
          <w:szCs w:val="16"/>
        </w:rPr>
        <w:t>.</w:t>
      </w:r>
    </w:p>
    <w:p w14:paraId="1C1D83F9" w14:textId="621D8AC9" w:rsidR="002350AF" w:rsidRPr="00E86F28" w:rsidRDefault="00842F08" w:rsidP="00842F08">
      <w:pPr>
        <w:pStyle w:val="BodyTextCont"/>
        <w:rPr>
          <w:sz w:val="20"/>
          <w:szCs w:val="20"/>
        </w:rPr>
      </w:pPr>
      <w:r w:rsidRPr="00E86F28">
        <w:rPr>
          <w:sz w:val="20"/>
          <w:szCs w:val="20"/>
        </w:rPr>
        <w:t>All this may seem rather abstract (and in fact it is). You will see later in the chapter how easy is to implement it in Keras simply building the right architecture, based on the steps just discussed.</w:t>
      </w:r>
    </w:p>
    <w:p w14:paraId="226220DB" w14:textId="21CE3334" w:rsidR="00CE6048" w:rsidRPr="00E86F28" w:rsidRDefault="00CE6048" w:rsidP="00CE6048">
      <w:pPr>
        <w:pStyle w:val="Heading2"/>
        <w:rPr>
          <w:sz w:val="32"/>
          <w:szCs w:val="22"/>
        </w:rPr>
      </w:pPr>
      <w:bookmarkStart w:id="24" w:name="_Toc86998076"/>
      <w:r w:rsidRPr="00E86F28">
        <w:rPr>
          <w:sz w:val="32"/>
          <w:szCs w:val="22"/>
        </w:rPr>
        <w:t>Hyperparameters in fully connected networks</w:t>
      </w:r>
      <w:bookmarkEnd w:id="24"/>
    </w:p>
    <w:p w14:paraId="564BAE8E" w14:textId="77777777" w:rsidR="001B7C48" w:rsidRDefault="00CE6048" w:rsidP="00CE6048">
      <w:pPr>
        <w:pStyle w:val="BodyTextFirst"/>
        <w:rPr>
          <w:sz w:val="20"/>
          <w:szCs w:val="16"/>
        </w:rPr>
      </w:pPr>
      <w:r w:rsidRPr="00E86F28">
        <w:rPr>
          <w:sz w:val="20"/>
          <w:szCs w:val="16"/>
        </w:rPr>
        <w:t xml:space="preserve">In networks as the ones just discussed there are quite a few parameters that you can tune to find the best model for your problem. </w:t>
      </w:r>
    </w:p>
    <w:p w14:paraId="7DB77AD2" w14:textId="77777777" w:rsidR="001B7C48" w:rsidRDefault="001B7C48" w:rsidP="001B7C48">
      <w:pPr>
        <w:pStyle w:val="NoteTipCaution"/>
      </w:pPr>
      <w:r>
        <w:t>Pa</w:t>
      </w:r>
      <w:r w:rsidR="00CE6048" w:rsidRPr="00E86F28">
        <w:t xml:space="preserve">rameters that you fix at the beginning and then do not change during the training phase are called hyperparameters (like the number of epochs). </w:t>
      </w:r>
    </w:p>
    <w:p w14:paraId="65E4826B" w14:textId="30746E48" w:rsidR="00CE6048" w:rsidRPr="00E86F28" w:rsidRDefault="00CE6048" w:rsidP="00CE6048">
      <w:pPr>
        <w:pStyle w:val="BodyTextFirst"/>
        <w:rPr>
          <w:sz w:val="20"/>
          <w:szCs w:val="16"/>
        </w:rPr>
      </w:pPr>
      <w:r w:rsidRPr="00E86F28">
        <w:rPr>
          <w:sz w:val="20"/>
          <w:szCs w:val="16"/>
        </w:rPr>
        <w:t>You will need to tune the additional following hyperparameters for feed-forward networks</w:t>
      </w:r>
    </w:p>
    <w:p w14:paraId="256CD1EB" w14:textId="429EA357" w:rsidR="00CE6048" w:rsidRPr="00E86F28" w:rsidRDefault="00CE6048" w:rsidP="00CE6048">
      <w:pPr>
        <w:pStyle w:val="Bullet"/>
        <w:rPr>
          <w:sz w:val="20"/>
          <w:szCs w:val="20"/>
        </w:rPr>
      </w:pPr>
      <w:r w:rsidRPr="00E86F28">
        <w:rPr>
          <w:sz w:val="20"/>
          <w:szCs w:val="20"/>
        </w:rPr>
        <w:t xml:space="preserve">number of layers </w:t>
      </w:r>
      <m:oMath>
        <m:r>
          <w:rPr>
            <w:rFonts w:ascii="Cambria Math" w:hAnsi="Cambria Math"/>
            <w:sz w:val="20"/>
            <w:szCs w:val="20"/>
          </w:rPr>
          <m:t>L</m:t>
        </m:r>
      </m:oMath>
    </w:p>
    <w:p w14:paraId="5ABDE0B0" w14:textId="5E19E51A" w:rsidR="00CE6048" w:rsidRPr="00E86F28" w:rsidRDefault="00CE6048" w:rsidP="00CE6048">
      <w:pPr>
        <w:pStyle w:val="Bullet"/>
        <w:rPr>
          <w:sz w:val="20"/>
          <w:szCs w:val="20"/>
        </w:rPr>
      </w:pPr>
      <w:r w:rsidRPr="00E86F28">
        <w:rPr>
          <w:sz w:val="20"/>
          <w:szCs w:val="20"/>
        </w:rPr>
        <w:t xml:space="preserve">number of neurons in each layer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m:t>
        </m:r>
      </m:oMath>
      <w:r w:rsidRPr="00E86F28">
        <w:rPr>
          <w:sz w:val="20"/>
          <w:szCs w:val="20"/>
        </w:rPr>
        <w:t xml:space="preserve"> from 1 to L </w:t>
      </w:r>
    </w:p>
    <w:p w14:paraId="4161A23E" w14:textId="635CE14E" w:rsidR="00CE6048" w:rsidRPr="00E86F28" w:rsidRDefault="00CE6048" w:rsidP="00CE6048">
      <w:pPr>
        <w:pStyle w:val="Bullet"/>
        <w:rPr>
          <w:sz w:val="20"/>
          <w:szCs w:val="20"/>
        </w:rPr>
      </w:pPr>
      <w:r w:rsidRPr="00E86F28">
        <w:rPr>
          <w:sz w:val="20"/>
          <w:szCs w:val="20"/>
        </w:rPr>
        <w:t xml:space="preserve">choice of activation function for each layer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[l]</m:t>
            </m:r>
          </m:sup>
        </m:sSup>
      </m:oMath>
    </w:p>
    <w:p w14:paraId="1D10DC5C" w14:textId="1969A08D" w:rsidR="00CE6048" w:rsidRPr="00E86F28" w:rsidRDefault="00CE6048" w:rsidP="00CE6048">
      <w:pPr>
        <w:pStyle w:val="BodyTextFirst"/>
        <w:rPr>
          <w:sz w:val="20"/>
          <w:szCs w:val="16"/>
        </w:rPr>
      </w:pPr>
      <w:r w:rsidRPr="00E86F28">
        <w:rPr>
          <w:sz w:val="20"/>
          <w:szCs w:val="16"/>
        </w:rPr>
        <w:t xml:space="preserve">Then of course you still have the following hyperparameters that you already </w:t>
      </w:r>
      <w:r w:rsidR="001B7C48">
        <w:rPr>
          <w:sz w:val="20"/>
          <w:szCs w:val="16"/>
        </w:rPr>
        <w:t>met</w:t>
      </w:r>
    </w:p>
    <w:p w14:paraId="1958F29D" w14:textId="542877DA" w:rsidR="00CE6048" w:rsidRPr="00E86F28" w:rsidRDefault="00CE6048" w:rsidP="00CE6048">
      <w:pPr>
        <w:pStyle w:val="Bullet"/>
        <w:rPr>
          <w:sz w:val="20"/>
          <w:szCs w:val="20"/>
        </w:rPr>
      </w:pPr>
      <w:r w:rsidRPr="00E86F28">
        <w:rPr>
          <w:sz w:val="20"/>
          <w:szCs w:val="20"/>
        </w:rPr>
        <w:t>number of iterations (or epochs)</w:t>
      </w:r>
    </w:p>
    <w:p w14:paraId="7E8F2429" w14:textId="678062A9" w:rsidR="00CE6048" w:rsidRPr="00E86F28" w:rsidRDefault="00CE6048" w:rsidP="00CE6048">
      <w:pPr>
        <w:pStyle w:val="Bullet"/>
        <w:rPr>
          <w:sz w:val="20"/>
          <w:szCs w:val="20"/>
        </w:rPr>
      </w:pPr>
      <w:r w:rsidRPr="00E86F28">
        <w:rPr>
          <w:sz w:val="20"/>
          <w:szCs w:val="20"/>
        </w:rPr>
        <w:t>learning rate</w:t>
      </w:r>
    </w:p>
    <w:p w14:paraId="1E872F3D" w14:textId="38E1F2F3" w:rsidR="00DE4D05" w:rsidRPr="00E86F28" w:rsidRDefault="00DE4D05" w:rsidP="00DE4D05">
      <w:pPr>
        <w:pStyle w:val="Heading2"/>
        <w:rPr>
          <w:sz w:val="32"/>
          <w:szCs w:val="22"/>
        </w:rPr>
      </w:pPr>
      <w:bookmarkStart w:id="25" w:name="_Toc86998077"/>
      <w:r w:rsidRPr="00E86F28">
        <w:rPr>
          <w:sz w:val="32"/>
          <w:szCs w:val="22"/>
        </w:rPr>
        <w:lastRenderedPageBreak/>
        <w:t xml:space="preserve">A short recall on </w:t>
      </w:r>
      <w:r w:rsidR="00CE6048" w:rsidRPr="00E86F28">
        <w:rPr>
          <w:sz w:val="32"/>
          <w:szCs w:val="22"/>
        </w:rPr>
        <w:t xml:space="preserve">softmax </w:t>
      </w:r>
      <w:r w:rsidRPr="00E86F28">
        <w:rPr>
          <w:sz w:val="32"/>
          <w:szCs w:val="22"/>
        </w:rPr>
        <w:t>activat</w:t>
      </w:r>
      <w:r w:rsidR="00F732F3" w:rsidRPr="00E86F28">
        <w:rPr>
          <w:sz w:val="32"/>
          <w:szCs w:val="22"/>
        </w:rPr>
        <w:t>i</w:t>
      </w:r>
      <w:r w:rsidRPr="00E86F28">
        <w:rPr>
          <w:sz w:val="32"/>
          <w:szCs w:val="22"/>
        </w:rPr>
        <w:t>on function</w:t>
      </w:r>
      <w:r w:rsidR="00CE6048" w:rsidRPr="00E86F28">
        <w:rPr>
          <w:sz w:val="32"/>
          <w:szCs w:val="22"/>
        </w:rPr>
        <w:t xml:space="preserve"> for multiclass classification</w:t>
      </w:r>
      <w:bookmarkEnd w:id="25"/>
    </w:p>
    <w:p w14:paraId="134DA3BA" w14:textId="36EEE4CA" w:rsidR="00D11BDF" w:rsidRPr="00E86F28" w:rsidRDefault="00D11BDF" w:rsidP="00D11BDF">
      <w:pPr>
        <w:pStyle w:val="BodyTextFirst"/>
        <w:rPr>
          <w:sz w:val="20"/>
          <w:szCs w:val="16"/>
        </w:rPr>
      </w:pPr>
      <w:r w:rsidRPr="00E86F28">
        <w:rPr>
          <w:sz w:val="20"/>
          <w:szCs w:val="16"/>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86F28" w:rsidRDefault="00D11BDF" w:rsidP="00D11BDF">
      <w:pPr>
        <w:pStyle w:val="BodyTextCont"/>
        <w:rPr>
          <w:sz w:val="20"/>
          <w:szCs w:val="20"/>
        </w:rPr>
      </w:pPr>
      <w:r w:rsidRPr="00E86F28">
        <w:rPr>
          <w:sz w:val="20"/>
          <w:szCs w:val="20"/>
        </w:rPr>
        <w:t xml:space="preserve">Mathematically speaking the softmax function </w:t>
      </w:r>
      <m:oMath>
        <m:r>
          <w:rPr>
            <w:rFonts w:ascii="Cambria Math" w:hAnsi="Cambria Math"/>
            <w:sz w:val="20"/>
            <w:szCs w:val="20"/>
          </w:rPr>
          <m:t>S</m:t>
        </m:r>
      </m:oMath>
      <w:r w:rsidRPr="00E86F28">
        <w:rPr>
          <w:sz w:val="20"/>
          <w:szCs w:val="20"/>
        </w:rPr>
        <w:t xml:space="preserve"> is a function that transform a </w:t>
      </w:r>
      <m:oMath>
        <m:r>
          <w:rPr>
            <w:rFonts w:ascii="Cambria Math" w:hAnsi="Cambria Math"/>
            <w:sz w:val="20"/>
            <w:szCs w:val="20"/>
          </w:rPr>
          <m:t>k</m:t>
        </m:r>
      </m:oMath>
      <w:r w:rsidRPr="00E86F28">
        <w:rPr>
          <w:sz w:val="20"/>
          <w:szCs w:val="20"/>
        </w:rPr>
        <w:t xml:space="preserve"> dimensional vector into another </w:t>
      </w:r>
      <m:oMath>
        <m:r>
          <w:rPr>
            <w:rFonts w:ascii="Cambria Math" w:hAnsi="Cambria Math"/>
            <w:sz w:val="20"/>
            <w:szCs w:val="20"/>
          </w:rPr>
          <m:t>k</m:t>
        </m:r>
      </m:oMath>
      <w:r w:rsidRPr="00E86F28">
        <w:rPr>
          <w:sz w:val="20"/>
          <w:szCs w:val="20"/>
        </w:rPr>
        <w:t xml:space="preserve"> dimensional vector of real values each between 0 and 1, and that sums up to 1. Given </w:t>
      </w:r>
      <m:oMath>
        <m:r>
          <w:rPr>
            <w:rFonts w:ascii="Cambria Math" w:hAnsi="Cambria Math"/>
            <w:sz w:val="20"/>
            <w:szCs w:val="20"/>
          </w:rPr>
          <m:t>k</m:t>
        </m:r>
      </m:oMath>
      <w:r w:rsidRPr="00E86F28">
        <w:rPr>
          <w:sz w:val="20"/>
          <w:szCs w:val="20"/>
        </w:rPr>
        <w:t xml:space="preserve"> real values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i=1,…,k</m:t>
        </m:r>
      </m:oMath>
      <w:r w:rsidRPr="00E86F28">
        <w:rPr>
          <w:sz w:val="20"/>
          <w:szCs w:val="20"/>
        </w:rPr>
        <w:t xml:space="preserve"> we define the vector </w:t>
      </w:r>
      <m:oMath>
        <m:r>
          <m:rPr>
            <m:sty m:val="bi"/>
          </m:rPr>
          <w:rPr>
            <w:rFonts w:ascii="Cambria Math" w:hAnsi="Cambria Math"/>
            <w:sz w:val="20"/>
            <w:szCs w:val="20"/>
          </w:rPr>
          <m:t>z=(</m:t>
        </m:r>
        <m:sSub>
          <m:sSubPr>
            <m:ctrlPr>
              <w:rPr>
                <w:rFonts w:ascii="Cambria Math" w:hAnsi="Cambria Math"/>
                <w:i/>
                <w:sz w:val="20"/>
                <w:szCs w:val="20"/>
              </w:rPr>
            </m:ctrlPr>
          </m:sSubPr>
          <m:e>
            <m:r>
              <w:rPr>
                <w:rFonts w:ascii="Cambria Math" w:hAnsi="Cambria Math"/>
                <w:sz w:val="20"/>
                <w:szCs w:val="20"/>
              </w:rPr>
              <m:t>z</m:t>
            </m:r>
            <m:ctrlPr>
              <w:rPr>
                <w:rFonts w:ascii="Cambria Math" w:hAnsi="Cambria Math"/>
                <w:b/>
                <w:i/>
                <w:sz w:val="20"/>
                <w:szCs w:val="20"/>
              </w:rPr>
            </m:ctrlPr>
          </m:e>
          <m:sub>
            <m:r>
              <w:rPr>
                <w:rFonts w:ascii="Cambria Math" w:hAnsi="Cambria Math"/>
                <w:sz w:val="20"/>
                <w:szCs w:val="20"/>
              </w:rPr>
              <m:t>1</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and we define the softmax vector function </w:t>
      </w:r>
      <m:oMath>
        <m:r>
          <m:rPr>
            <m:sty m:val="bi"/>
          </m:rPr>
          <w:rPr>
            <w:rFonts w:ascii="Cambria Math" w:hAnsi="Cambria Math"/>
            <w:sz w:val="20"/>
            <w:szCs w:val="20"/>
          </w:rPr>
          <m:t>S</m:t>
        </m:r>
        <m:d>
          <m:dPr>
            <m:ctrlPr>
              <w:rPr>
                <w:rFonts w:ascii="Cambria Math" w:hAnsi="Cambria Math"/>
                <w:i/>
                <w:sz w:val="20"/>
                <w:szCs w:val="20"/>
              </w:rPr>
            </m:ctrlPr>
          </m:dPr>
          <m:e>
            <m:r>
              <m:rPr>
                <m:sty m:val="bi"/>
              </m:rPr>
              <w:rPr>
                <w:rFonts w:ascii="Cambria Math" w:hAnsi="Cambria Math"/>
                <w:sz w:val="20"/>
                <w:szCs w:val="20"/>
              </w:rPr>
              <m:t>z</m:t>
            </m:r>
          </m:e>
        </m:d>
        <m:r>
          <w:rPr>
            <w:rFonts w:ascii="Cambria Math" w:hAnsi="Cambria Math"/>
            <w:sz w:val="20"/>
            <w:szCs w:val="20"/>
          </w:rPr>
          <m:t>=(S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1</m:t>
            </m:r>
          </m:sub>
        </m:sSub>
        <m:r>
          <w:rPr>
            <w:rFonts w:ascii="Cambria Math" w:hAnsi="Cambria Math"/>
            <w:sz w:val="20"/>
            <w:szCs w:val="20"/>
          </w:rPr>
          <m:t xml:space="preserve">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2</m:t>
            </m:r>
          </m:sub>
        </m:sSub>
        <m:r>
          <w:rPr>
            <w:rFonts w:ascii="Cambria Math" w:hAnsi="Cambria Math"/>
            <w:sz w:val="20"/>
            <w:szCs w:val="20"/>
          </w:rPr>
          <m:t xml:space="preserve"> …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as </w:t>
      </w:r>
    </w:p>
    <w:p w14:paraId="15403C28" w14:textId="77777777" w:rsidR="00D11BDF" w:rsidRPr="00E86F28" w:rsidRDefault="00D11BDF" w:rsidP="00D11BDF">
      <w:pPr>
        <w:pStyle w:val="BodyTextFirst"/>
        <w:rPr>
          <w:sz w:val="20"/>
          <w:szCs w:val="16"/>
        </w:rPr>
      </w:pPr>
    </w:p>
    <w:p w14:paraId="5C507504" w14:textId="61B43CAF" w:rsidR="00D11BDF" w:rsidRPr="00E86F28" w:rsidRDefault="00D11BDF" w:rsidP="00D11BDF">
      <w:pPr>
        <w:pStyle w:val="BodyTextFirst"/>
        <w:rPr>
          <w:b/>
          <w:sz w:val="20"/>
          <w:szCs w:val="16"/>
        </w:rPr>
      </w:pPr>
      <m:oMathPara>
        <m:oMath>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r>
            <m:rPr>
              <m:sty m:val="bi"/>
            </m:rPr>
            <w:rPr>
              <w:rFonts w:ascii="Cambria Math" w:hAnsi="Cambria Math"/>
              <w:sz w:val="20"/>
              <w:szCs w:val="16"/>
            </w:rPr>
            <m:t>=</m:t>
          </m:r>
          <m:f>
            <m:fPr>
              <m:ctrlPr>
                <w:rPr>
                  <w:rFonts w:ascii="Cambria Math" w:hAnsi="Cambria Math"/>
                  <w:b/>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b/>
                      <w:i/>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15A5F3EC" w14:textId="77777777" w:rsidR="00D11BDF" w:rsidRPr="00E86F28" w:rsidRDefault="00D11BDF" w:rsidP="00D11BDF">
      <w:pPr>
        <w:pStyle w:val="BodyTextFirst"/>
        <w:rPr>
          <w:b/>
          <w:sz w:val="20"/>
          <w:szCs w:val="16"/>
        </w:rPr>
      </w:pPr>
    </w:p>
    <w:p w14:paraId="1A8B5391" w14:textId="6CFB32DC" w:rsidR="00D11BDF" w:rsidRPr="00E86F28" w:rsidRDefault="00D11BDF" w:rsidP="00D11BDF">
      <w:pPr>
        <w:pStyle w:val="BodyTextFirst"/>
        <w:rPr>
          <w:sz w:val="20"/>
          <w:szCs w:val="16"/>
        </w:rPr>
      </w:pPr>
      <w:r w:rsidRPr="00E86F28">
        <w:rPr>
          <w:sz w:val="20"/>
          <w:szCs w:val="16"/>
        </w:rPr>
        <w:t xml:space="preserve">Since the denominator is always bigger than the nominator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r>
          <m:rPr>
            <m:sty m:val="p"/>
          </m:rPr>
          <w:rPr>
            <w:rFonts w:ascii="Cambria Math" w:hAnsi="Cambria Math"/>
            <w:sz w:val="20"/>
            <w:szCs w:val="16"/>
          </w:rPr>
          <m:t>&lt;1</m:t>
        </m:r>
      </m:oMath>
      <w:r w:rsidRPr="00E86F28">
        <w:rPr>
          <w:sz w:val="20"/>
          <w:szCs w:val="16"/>
        </w:rPr>
        <w:t>. Additionally, we have</w:t>
      </w:r>
    </w:p>
    <w:p w14:paraId="6E11A94E" w14:textId="77777777" w:rsidR="00D11BDF" w:rsidRPr="00E86F28" w:rsidRDefault="00D11BDF" w:rsidP="00D11BDF">
      <w:pPr>
        <w:pStyle w:val="BodyTextFirst"/>
        <w:rPr>
          <w:sz w:val="20"/>
          <w:szCs w:val="16"/>
        </w:rPr>
      </w:pPr>
    </w:p>
    <w:p w14:paraId="3699080D" w14:textId="4196095E" w:rsidR="00D11BDF" w:rsidRPr="00E86F28" w:rsidRDefault="006E6E3E" w:rsidP="00D11BDF">
      <w:pPr>
        <w:pStyle w:val="BodyTextFirst"/>
        <w:rPr>
          <w:sz w:val="20"/>
          <w:szCs w:val="16"/>
        </w:rPr>
      </w:pPr>
      <m:oMathPara>
        <m:oMath>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e>
          </m:nary>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f>
                <m:fPr>
                  <m:ctrlPr>
                    <w:rPr>
                      <w:rFonts w:ascii="Cambria Math" w:hAnsi="Cambria Math"/>
                      <w:sz w:val="20"/>
                      <w:szCs w:val="16"/>
                    </w:rPr>
                  </m:ctrlPr>
                </m:fPr>
                <m:num>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r>
                <w:rPr>
                  <w:rFonts w:ascii="Cambria Math" w:hAnsi="Cambria Math"/>
                  <w:sz w:val="20"/>
                  <w:szCs w:val="16"/>
                </w:rPr>
                <m:t>=</m:t>
              </m:r>
              <m:f>
                <m:fPr>
                  <m:ctrlPr>
                    <w:rPr>
                      <w:rFonts w:ascii="Cambria Math" w:hAnsi="Cambria Math"/>
                      <w:i/>
                      <w:sz w:val="20"/>
                      <w:szCs w:val="16"/>
                    </w:rPr>
                  </m:ctrlPr>
                </m:fPr>
                <m:num>
                  <m:nary>
                    <m:naryPr>
                      <m:chr m:val="∑"/>
                      <m:limLoc m:val="subSup"/>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e>
                  </m:nary>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e>
          </m:nary>
          <m:r>
            <w:rPr>
              <w:rFonts w:ascii="Cambria Math" w:hAnsi="Cambria Math"/>
              <w:sz w:val="20"/>
              <w:szCs w:val="16"/>
            </w:rPr>
            <m:t>=1</m:t>
          </m:r>
        </m:oMath>
      </m:oMathPara>
    </w:p>
    <w:p w14:paraId="27D6B829" w14:textId="77777777" w:rsidR="00D11BDF" w:rsidRPr="00E86F28" w:rsidRDefault="00D11BDF" w:rsidP="00D11BDF">
      <w:pPr>
        <w:pStyle w:val="BodyTextFirst"/>
        <w:rPr>
          <w:sz w:val="20"/>
          <w:szCs w:val="16"/>
        </w:rPr>
      </w:pPr>
    </w:p>
    <w:p w14:paraId="7363C3C6" w14:textId="26560DFE" w:rsidR="00D11BDF" w:rsidRPr="00E86F28" w:rsidRDefault="00D11BDF" w:rsidP="00D11BDF">
      <w:pPr>
        <w:pStyle w:val="BodyTextFirst"/>
        <w:rPr>
          <w:sz w:val="20"/>
          <w:szCs w:val="16"/>
        </w:rPr>
      </w:pPr>
      <w:r w:rsidRPr="00E86F28">
        <w:rPr>
          <w:sz w:val="20"/>
          <w:szCs w:val="16"/>
        </w:rPr>
        <w:t xml:space="preserve">So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behaves like a probability since its sum over </w:t>
      </w:r>
      <m:oMath>
        <m:r>
          <w:rPr>
            <w:rFonts w:ascii="Cambria Math" w:hAnsi="Cambria Math"/>
            <w:sz w:val="20"/>
            <w:szCs w:val="16"/>
          </w:rPr>
          <m:t>i</m:t>
        </m:r>
      </m:oMath>
      <w:r w:rsidRPr="00E86F28">
        <w:rPr>
          <w:sz w:val="20"/>
          <w:szCs w:val="16"/>
        </w:rPr>
        <w:t xml:space="preserve"> is 1 and its elements are all less than 1. We will look at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as a probability distribution over </w:t>
      </w:r>
      <m:oMath>
        <m:r>
          <w:rPr>
            <w:rFonts w:ascii="Cambria Math" w:hAnsi="Cambria Math"/>
            <w:sz w:val="20"/>
            <w:szCs w:val="16"/>
          </w:rPr>
          <m:t>k</m:t>
        </m:r>
      </m:oMath>
      <w:r w:rsidRPr="00E86F28">
        <w:rPr>
          <w:sz w:val="20"/>
          <w:szCs w:val="16"/>
        </w:rPr>
        <w:t xml:space="preserve"> possible outcomes. For us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will simply be the probability of our input observation of being of class </w:t>
      </w:r>
      <m:oMath>
        <m:r>
          <w:rPr>
            <w:rFonts w:ascii="Cambria Math" w:hAnsi="Cambria Math"/>
            <w:sz w:val="20"/>
            <w:szCs w:val="16"/>
          </w:rPr>
          <m:t>i</m:t>
        </m:r>
      </m:oMath>
      <w:r w:rsidRPr="00E86F28">
        <w:rPr>
          <w:sz w:val="20"/>
          <w:szCs w:val="16"/>
        </w:rPr>
        <w:t xml:space="preserve">. Let us suppose we are trying to classify an observation into 3 classes, we may get the following output: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1</m:t>
            </m:r>
          </m:sub>
        </m:sSub>
        <m:r>
          <m:rPr>
            <m:sty m:val="p"/>
          </m:rPr>
          <w:rPr>
            <w:rFonts w:ascii="Cambria Math" w:hAnsi="Cambria Math"/>
            <w:sz w:val="20"/>
            <w:szCs w:val="16"/>
          </w:rPr>
          <m:t>=0.1</m:t>
        </m:r>
      </m:oMath>
      <w:r w:rsidRPr="00E86F28">
        <w:rPr>
          <w:sz w:val="20"/>
          <w:szCs w:val="16"/>
        </w:rPr>
        <w:t xml:space="preserve">,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2</m:t>
            </m:r>
          </m:sub>
        </m:sSub>
        <m:r>
          <m:rPr>
            <m:sty m:val="p"/>
          </m:rPr>
          <w:rPr>
            <w:rFonts w:ascii="Cambria Math" w:hAnsi="Cambria Math"/>
            <w:sz w:val="20"/>
            <w:szCs w:val="16"/>
          </w:rPr>
          <m:t>=0.6</m:t>
        </m:r>
      </m:oMath>
      <w:r w:rsidRPr="00E86F28">
        <w:rPr>
          <w:sz w:val="20"/>
          <w:szCs w:val="16"/>
        </w:rPr>
        <w:t xml:space="preserve"> and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3</m:t>
            </m:r>
          </m:sub>
        </m:sSub>
        <m:r>
          <m:rPr>
            <m:sty m:val="p"/>
          </m:rPr>
          <w:rPr>
            <w:rFonts w:ascii="Cambria Math" w:hAnsi="Cambria Math"/>
            <w:sz w:val="20"/>
            <w:szCs w:val="16"/>
          </w:rPr>
          <m:t>=0.3</m:t>
        </m:r>
      </m:oMath>
      <w:r w:rsidRPr="00E86F28">
        <w:rPr>
          <w:sz w:val="20"/>
          <w:szCs w:val="16"/>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86F28" w:rsidRDefault="00D11BDF" w:rsidP="00D11BDF">
      <w:pPr>
        <w:pStyle w:val="NoteTipCaution"/>
        <w:rPr>
          <w:sz w:val="22"/>
          <w:szCs w:val="20"/>
        </w:rPr>
      </w:pPr>
      <w:r w:rsidRPr="00E86F28">
        <w:rPr>
          <w:rStyle w:val="Strong"/>
          <w:sz w:val="22"/>
          <w:szCs w:val="20"/>
        </w:rPr>
        <w:t>Note</w:t>
      </w:r>
      <w:r w:rsidRPr="00E86F28">
        <w:rPr>
          <w:sz w:val="22"/>
          <w:szCs w:val="20"/>
        </w:rPr>
        <w:t xml:space="preserve"> We will look at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t>
      </w:r>
      <w:r w:rsidR="00AB7E15" w:rsidRPr="00E86F28">
        <w:rPr>
          <w:sz w:val="22"/>
          <w:szCs w:val="20"/>
        </w:rPr>
        <w:t xml:space="preserve">with </w:t>
      </w:r>
      <m:oMath>
        <m:r>
          <w:rPr>
            <w:rFonts w:ascii="Cambria Math" w:hAnsi="Cambria Math"/>
            <w:sz w:val="22"/>
            <w:szCs w:val="20"/>
          </w:rPr>
          <m:t>i=1,…, k</m:t>
        </m:r>
      </m:oMath>
      <w:r w:rsidR="00AB7E15" w:rsidRPr="00E86F28">
        <w:rPr>
          <w:sz w:val="22"/>
          <w:szCs w:val="20"/>
        </w:rPr>
        <w:t xml:space="preserve"> </w:t>
      </w:r>
      <w:r w:rsidRPr="00E86F28">
        <w:rPr>
          <w:sz w:val="22"/>
          <w:szCs w:val="20"/>
        </w:rPr>
        <w:t xml:space="preserve">as a probability distribution over </w:t>
      </w:r>
      <m:oMath>
        <m:r>
          <w:rPr>
            <w:rFonts w:ascii="Cambria Math" w:hAnsi="Cambria Math"/>
            <w:sz w:val="22"/>
            <w:szCs w:val="20"/>
          </w:rPr>
          <m:t>k</m:t>
        </m:r>
      </m:oMath>
      <w:r w:rsidRPr="00E86F28">
        <w:rPr>
          <w:sz w:val="22"/>
          <w:szCs w:val="20"/>
        </w:rPr>
        <w:t xml:space="preserve"> possible outcomes. For us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will simply be the probability of our input observation of being of class </w:t>
      </w:r>
      <m:oMath>
        <m:r>
          <w:rPr>
            <w:rFonts w:ascii="Cambria Math" w:hAnsi="Cambria Math"/>
            <w:sz w:val="22"/>
            <w:szCs w:val="20"/>
          </w:rPr>
          <m:t>i</m:t>
        </m:r>
      </m:oMath>
      <w:r w:rsidRPr="00E86F28">
        <w:rPr>
          <w:sz w:val="22"/>
          <w:szCs w:val="20"/>
        </w:rPr>
        <w:t>.</w:t>
      </w:r>
    </w:p>
    <w:p w14:paraId="4F323948" w14:textId="02227012" w:rsidR="00D11BDF" w:rsidRPr="00E86F28" w:rsidRDefault="00AB7E15" w:rsidP="00D11BDF">
      <w:pPr>
        <w:pStyle w:val="BodyTextFirst"/>
        <w:rPr>
          <w:sz w:val="20"/>
          <w:szCs w:val="16"/>
        </w:rPr>
      </w:pPr>
      <w:r w:rsidRPr="00E86F28">
        <w:rPr>
          <w:sz w:val="20"/>
          <w:szCs w:val="16"/>
        </w:rPr>
        <w:t xml:space="preserve">To be able to use the softmax function for classification we will need to use a specific output layer. We will need to use ten neurons (in the case of a 10 classes multiclass classification problem, like the one we will see later in the Chapter) where each will give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 its output and then one neuron that will output </w:t>
      </w:r>
      <m:oMath>
        <m:r>
          <m:rPr>
            <m:sty m:val="bi"/>
          </m:rPr>
          <w:rPr>
            <w:rFonts w:ascii="Cambria Math" w:hAnsi="Cambria Math"/>
            <w:sz w:val="20"/>
            <w:szCs w:val="16"/>
          </w:rPr>
          <m:t>S</m:t>
        </m:r>
        <m:r>
          <w:rPr>
            <w:rFonts w:ascii="Cambria Math" w:hAnsi="Cambria Math"/>
            <w:sz w:val="20"/>
            <w:szCs w:val="16"/>
          </w:rPr>
          <m:t>(</m:t>
        </m:r>
        <m:r>
          <m:rPr>
            <m:sty m:val="bi"/>
          </m:rPr>
          <w:rPr>
            <w:rFonts w:ascii="Cambria Math" w:hAnsi="Cambria Math"/>
            <w:sz w:val="20"/>
            <w:szCs w:val="16"/>
          </w:rPr>
          <m:t>z</m:t>
        </m:r>
        <m:r>
          <w:rPr>
            <w:rFonts w:ascii="Cambria Math" w:hAnsi="Cambria Math"/>
            <w:sz w:val="20"/>
            <w:szCs w:val="16"/>
          </w:rPr>
          <m:t>)</m:t>
        </m:r>
      </m:oMath>
      <w:r w:rsidRPr="00E86F28">
        <w:rPr>
          <w:sz w:val="20"/>
          <w:szCs w:val="16"/>
        </w:rPr>
        <w:t xml:space="preserve">. This neuron will have the softmax function as activation function and will have as inputs the 10 outputs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of the last layer with 10 neurons. </w:t>
      </w:r>
      <w:r w:rsidRPr="00E86F28">
        <w:rPr>
          <w:sz w:val="20"/>
          <w:szCs w:val="16"/>
        </w:rPr>
        <w:lastRenderedPageBreak/>
        <w:t xml:space="preserve">In Keras you use the </w:t>
      </w:r>
      <w:proofErr w:type="spellStart"/>
      <w:proofErr w:type="gramStart"/>
      <w:r w:rsidRPr="00E86F28">
        <w:rPr>
          <w:rStyle w:val="CodeInline"/>
          <w:sz w:val="20"/>
          <w:szCs w:val="16"/>
        </w:rPr>
        <w:t>tf.keras</w:t>
      </w:r>
      <w:proofErr w:type="gramEnd"/>
      <w:r w:rsidRPr="00E86F28">
        <w:rPr>
          <w:rStyle w:val="CodeInline"/>
          <w:sz w:val="20"/>
          <w:szCs w:val="16"/>
        </w:rPr>
        <w:t>.activations.softmax</w:t>
      </w:r>
      <w:proofErr w:type="spellEnd"/>
      <w:r w:rsidRPr="00E86F28">
        <w:rPr>
          <w:sz w:val="20"/>
          <w:szCs w:val="16"/>
        </w:rPr>
        <w:t xml:space="preserve"> function applied to the last layer with 10 neurons. Remember that this Keras function will act element by element. We will see later in the Chapter a concrete example from start to end on how to implement it practically.</w:t>
      </w:r>
    </w:p>
    <w:p w14:paraId="7E3201A1" w14:textId="0ABAE295" w:rsidR="0020189F" w:rsidRPr="00E86F28" w:rsidRDefault="0020189F" w:rsidP="0020189F">
      <w:pPr>
        <w:pStyle w:val="Heading1"/>
        <w:rPr>
          <w:sz w:val="36"/>
          <w:szCs w:val="28"/>
        </w:rPr>
      </w:pPr>
      <w:bookmarkStart w:id="26" w:name="_Toc86998078"/>
      <w:r w:rsidRPr="00E86F28">
        <w:rPr>
          <w:sz w:val="36"/>
          <w:szCs w:val="28"/>
        </w:rPr>
        <w:t>A brief digression: overfitting</w:t>
      </w:r>
      <w:bookmarkEnd w:id="26"/>
    </w:p>
    <w:p w14:paraId="3E9315EB" w14:textId="1E96545D" w:rsidR="0020189F" w:rsidRPr="00E86F28" w:rsidRDefault="0020189F" w:rsidP="0020189F">
      <w:pPr>
        <w:pStyle w:val="BodyTextFirst"/>
        <w:rPr>
          <w:sz w:val="20"/>
          <w:szCs w:val="16"/>
        </w:rPr>
      </w:pPr>
      <w:r w:rsidRPr="00E86F28">
        <w:rPr>
          <w:sz w:val="20"/>
          <w:szCs w:val="16"/>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86F28" w:rsidRDefault="0020189F" w:rsidP="0020189F">
      <w:pPr>
        <w:pStyle w:val="Heading2"/>
        <w:rPr>
          <w:sz w:val="32"/>
          <w:szCs w:val="22"/>
        </w:rPr>
      </w:pPr>
      <w:bookmarkStart w:id="27" w:name="_Toc86998079"/>
      <w:r w:rsidRPr="00E86F28">
        <w:rPr>
          <w:sz w:val="32"/>
          <w:szCs w:val="22"/>
        </w:rPr>
        <w:t>A practical example of overfitting</w:t>
      </w:r>
      <w:bookmarkEnd w:id="27"/>
    </w:p>
    <w:p w14:paraId="3CB4A80C" w14:textId="33456D74" w:rsidR="0020189F" w:rsidRPr="00E86F28" w:rsidRDefault="0020189F" w:rsidP="0020189F">
      <w:pPr>
        <w:pStyle w:val="BodyTextFirst"/>
        <w:rPr>
          <w:sz w:val="20"/>
          <w:szCs w:val="16"/>
        </w:rPr>
      </w:pPr>
      <w:r w:rsidRPr="00E86F28">
        <w:rPr>
          <w:sz w:val="20"/>
          <w:szCs w:val="16"/>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we want to find the best polynomial of degree </w:t>
      </w:r>
      <m:oMath>
        <m:r>
          <w:rPr>
            <w:rFonts w:ascii="Cambria Math" w:hAnsi="Cambria Math"/>
            <w:sz w:val="20"/>
            <w:szCs w:val="16"/>
          </w:rPr>
          <m:t>K</m:t>
        </m:r>
      </m:oMath>
      <w:r w:rsidRPr="00E86F28">
        <w:rPr>
          <w:sz w:val="20"/>
          <w:szCs w:val="16"/>
        </w:rPr>
        <w:t xml:space="preserve"> in the form</w:t>
      </w:r>
      <w:r w:rsidR="00060227">
        <w:rPr>
          <w:rStyle w:val="FootnoteReference"/>
          <w:sz w:val="20"/>
          <w:szCs w:val="16"/>
        </w:rPr>
        <w:footnoteReference w:id="1"/>
      </w:r>
    </w:p>
    <w:p w14:paraId="799FB743" w14:textId="77777777" w:rsidR="0020189F" w:rsidRPr="00E86F28" w:rsidRDefault="0020189F" w:rsidP="0020189F">
      <w:pPr>
        <w:pStyle w:val="BodyTextFirst"/>
        <w:rPr>
          <w:sz w:val="20"/>
          <w:szCs w:val="16"/>
        </w:rPr>
      </w:pPr>
    </w:p>
    <w:p w14:paraId="7F467C8C" w14:textId="77F1B87B"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j=0</m:t>
              </m:r>
            </m:sub>
            <m:sup>
              <m:r>
                <w:rPr>
                  <w:rFonts w:ascii="Cambria Math" w:hAnsi="Cambria Math"/>
                  <w:sz w:val="20"/>
                  <w:szCs w:val="16"/>
                </w:rPr>
                <m:t>K</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nary>
          <m:r>
            <w:rPr>
              <w:rFonts w:ascii="Cambria Math" w:hAnsi="Cambria Math"/>
              <w:sz w:val="20"/>
              <w:szCs w:val="16"/>
            </w:rPr>
            <m:t xml:space="preserve"> </m:t>
          </m:r>
        </m:oMath>
      </m:oMathPara>
    </w:p>
    <w:p w14:paraId="4E2506C3" w14:textId="77777777" w:rsidR="0020189F" w:rsidRPr="00E86F28" w:rsidRDefault="0020189F" w:rsidP="0020189F">
      <w:pPr>
        <w:pStyle w:val="BodyTextFirst"/>
        <w:rPr>
          <w:sz w:val="20"/>
          <w:szCs w:val="16"/>
        </w:rPr>
      </w:pPr>
    </w:p>
    <w:p w14:paraId="7D814313" w14:textId="4C6BB077" w:rsidR="0020189F" w:rsidRPr="00E86F28" w:rsidRDefault="0020189F" w:rsidP="0020189F">
      <w:pPr>
        <w:pStyle w:val="BodyTextFirst"/>
        <w:rPr>
          <w:sz w:val="20"/>
          <w:szCs w:val="16"/>
        </w:rPr>
      </w:pPr>
      <w:r w:rsidRPr="00E86F28">
        <w:rPr>
          <w:sz w:val="20"/>
          <w:szCs w:val="16"/>
        </w:rPr>
        <w:t>That minimize the mean square error</w:t>
      </w:r>
    </w:p>
    <w:p w14:paraId="5A5D9D6B" w14:textId="77777777" w:rsidR="0020189F" w:rsidRPr="00E86F28" w:rsidRDefault="0020189F" w:rsidP="0020189F">
      <w:pPr>
        <w:pStyle w:val="BodyTextFirst"/>
        <w:rPr>
          <w:sz w:val="20"/>
          <w:szCs w:val="16"/>
        </w:rPr>
      </w:pPr>
    </w:p>
    <w:p w14:paraId="62F720BE" w14:textId="06256B88" w:rsidR="0020189F" w:rsidRPr="00E86F28" w:rsidRDefault="006E6E3E" w:rsidP="0020189F">
      <w:pPr>
        <w:pStyle w:val="BodyTextFirst"/>
        <w:rPr>
          <w:sz w:val="20"/>
          <w:szCs w:val="16"/>
        </w:rPr>
      </w:pPr>
      <m:oMathPara>
        <m:oMath>
          <m:f>
            <m:fPr>
              <m:ctrlPr>
                <w:rPr>
                  <w:rFonts w:ascii="Cambria Math" w:hAnsi="Cambria Math"/>
                  <w:sz w:val="20"/>
                  <w:szCs w:val="16"/>
                </w:rPr>
              </m:ctrlPr>
            </m:fPr>
            <m:num>
              <m:r>
                <w:rPr>
                  <w:rFonts w:ascii="Cambria Math" w:hAnsi="Cambria Math"/>
                  <w:sz w:val="20"/>
                  <w:szCs w:val="16"/>
                </w:rPr>
                <m:t>1</m:t>
              </m:r>
            </m:num>
            <m:den>
              <m:r>
                <w:rPr>
                  <w:rFonts w:ascii="Cambria Math" w:hAnsi="Cambria Math"/>
                  <w:sz w:val="20"/>
                  <w:szCs w:val="16"/>
                </w:rPr>
                <m:t>m</m:t>
              </m:r>
            </m:den>
          </m:f>
          <m:nary>
            <m:naryPr>
              <m:chr m:val="∑"/>
              <m:limLoc m:val="undOvr"/>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m</m:t>
              </m:r>
            </m:sup>
            <m:e>
              <m:sSup>
                <m:sSupPr>
                  <m:ctrlPr>
                    <w:rPr>
                      <w:rFonts w:ascii="Cambria Math" w:hAnsi="Cambria Math"/>
                      <w:sz w:val="20"/>
                      <w:szCs w:val="16"/>
                    </w:rPr>
                  </m:ctrlPr>
                </m:sSupPr>
                <m:e>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-f</m:t>
                      </m:r>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e>
                  </m:d>
                </m:e>
                <m:sup>
                  <m:r>
                    <w:rPr>
                      <w:rFonts w:ascii="Cambria Math" w:hAnsi="Cambria Math"/>
                      <w:sz w:val="20"/>
                      <w:szCs w:val="16"/>
                    </w:rPr>
                    <m:t>2</m:t>
                  </m:r>
                </m:sup>
              </m:sSup>
            </m:e>
          </m:nary>
        </m:oMath>
      </m:oMathPara>
    </w:p>
    <w:p w14:paraId="7627A269" w14:textId="77777777" w:rsidR="0020189F" w:rsidRPr="00E86F28" w:rsidRDefault="0020189F" w:rsidP="0020189F">
      <w:pPr>
        <w:pStyle w:val="BodyTextFirst"/>
        <w:rPr>
          <w:sz w:val="20"/>
          <w:szCs w:val="16"/>
        </w:rPr>
      </w:pPr>
    </w:p>
    <w:p w14:paraId="3DB00824" w14:textId="27BC3AE7" w:rsidR="0020189F" w:rsidRPr="00E86F28" w:rsidRDefault="0020189F" w:rsidP="0020189F">
      <w:pPr>
        <w:pStyle w:val="BodyTextFirst"/>
        <w:rPr>
          <w:sz w:val="20"/>
          <w:szCs w:val="16"/>
        </w:rPr>
      </w:pPr>
      <w:r w:rsidRPr="00E86F28">
        <w:rPr>
          <w:sz w:val="20"/>
          <w:szCs w:val="16"/>
        </w:rPr>
        <w:t xml:space="preserve">where as usual </w:t>
      </w:r>
      <m:oMath>
        <m:r>
          <w:rPr>
            <w:rFonts w:ascii="Cambria Math" w:hAnsi="Cambria Math"/>
            <w:sz w:val="20"/>
            <w:szCs w:val="16"/>
          </w:rPr>
          <m:t>m</m:t>
        </m:r>
      </m:oMath>
      <w:r w:rsidRPr="00E86F28">
        <w:rPr>
          <w:sz w:val="20"/>
          <w:szCs w:val="16"/>
        </w:rPr>
        <w:t xml:space="preserve"> indicates the number of data points we have. </w:t>
      </w:r>
      <w:r w:rsidR="00505553" w:rsidRPr="00E86F28">
        <w:rPr>
          <w:sz w:val="20"/>
          <w:szCs w:val="16"/>
        </w:rPr>
        <w:t>We</w:t>
      </w:r>
      <w:r w:rsidRPr="00E86F28">
        <w:rPr>
          <w:sz w:val="20"/>
          <w:szCs w:val="16"/>
        </w:rPr>
        <w:t xml:space="preserve"> do</w:t>
      </w:r>
      <w:r w:rsidR="00505553" w:rsidRPr="00E86F28">
        <w:rPr>
          <w:sz w:val="20"/>
          <w:szCs w:val="16"/>
        </w:rPr>
        <w:t xml:space="preserve"> </w:t>
      </w:r>
      <w:r w:rsidRPr="00E86F28">
        <w:rPr>
          <w:sz w:val="20"/>
          <w:szCs w:val="16"/>
        </w:rPr>
        <w:t>n</w:t>
      </w:r>
      <w:r w:rsidR="00505553" w:rsidRPr="00E86F28">
        <w:rPr>
          <w:sz w:val="20"/>
          <w:szCs w:val="16"/>
        </w:rPr>
        <w:t>o</w:t>
      </w:r>
      <w:r w:rsidRPr="00E86F28">
        <w:rPr>
          <w:sz w:val="20"/>
          <w:szCs w:val="16"/>
        </w:rPr>
        <w:t xml:space="preserve">t only want to determine all the parameters </w:t>
      </w:r>
      <m:oMath>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oMath>
      <w:r w:rsidRPr="00E86F28">
        <w:rPr>
          <w:sz w:val="20"/>
          <w:szCs w:val="16"/>
        </w:rPr>
        <w:t xml:space="preserve"> but also the value of </w:t>
      </w:r>
      <m:oMath>
        <m:r>
          <w:rPr>
            <w:rFonts w:ascii="Cambria Math" w:hAnsi="Cambria Math"/>
            <w:sz w:val="20"/>
            <w:szCs w:val="16"/>
          </w:rPr>
          <m:t>K</m:t>
        </m:r>
      </m:oMath>
      <w:r w:rsidRPr="00E86F28">
        <w:rPr>
          <w:sz w:val="20"/>
          <w:szCs w:val="16"/>
        </w:rPr>
        <w:t xml:space="preserve"> that best approximate our data. </w:t>
      </w:r>
      <m:oMath>
        <m:r>
          <w:rPr>
            <w:rFonts w:ascii="Cambria Math" w:hAnsi="Cambria Math"/>
            <w:sz w:val="20"/>
            <w:szCs w:val="16"/>
          </w:rPr>
          <m:t>K</m:t>
        </m:r>
      </m:oMath>
      <w:r w:rsidRPr="00E86F28">
        <w:rPr>
          <w:sz w:val="20"/>
          <w:szCs w:val="16"/>
        </w:rPr>
        <w:t xml:space="preserve"> in this case measures our model complexity. For example</w:t>
      </w:r>
      <w:r w:rsidR="00505553" w:rsidRPr="00E86F28">
        <w:rPr>
          <w:sz w:val="20"/>
          <w:szCs w:val="16"/>
        </w:rPr>
        <w:t>,</w:t>
      </w:r>
      <w:r w:rsidRPr="00E86F28">
        <w:rPr>
          <w:sz w:val="20"/>
          <w:szCs w:val="16"/>
        </w:rPr>
        <w:t xml:space="preserve"> for </w:t>
      </w:r>
      <m:oMath>
        <m:r>
          <w:rPr>
            <w:rFonts w:ascii="Cambria Math" w:hAnsi="Cambria Math"/>
            <w:sz w:val="20"/>
            <w:szCs w:val="16"/>
          </w:rPr>
          <m:t>K=0</m:t>
        </m:r>
      </m:oMath>
      <w:r w:rsidRPr="00E86F28">
        <w:rPr>
          <w:sz w:val="20"/>
          <w:szCs w:val="16"/>
        </w:rPr>
        <w:t xml:space="preserve"> we simply have </w:t>
      </w:r>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oMath>
      <w:r w:rsidRPr="00E86F28">
        <w:rPr>
          <w:sz w:val="20"/>
          <w:szCs w:val="16"/>
        </w:rPr>
        <w:t xml:space="preserve"> (a constant), the simplest polynomial we can think of. For higher </w:t>
      </w:r>
      <m:oMath>
        <m:r>
          <w:rPr>
            <w:rFonts w:ascii="Cambria Math" w:hAnsi="Cambria Math"/>
            <w:sz w:val="20"/>
            <w:szCs w:val="16"/>
          </w:rPr>
          <m:t>K</m:t>
        </m:r>
      </m:oMath>
      <w:r w:rsidRPr="00E86F28">
        <w:rPr>
          <w:sz w:val="20"/>
          <w:szCs w:val="16"/>
        </w:rPr>
        <w:t xml:space="preserve"> we have higher order </w:t>
      </w:r>
      <w:r w:rsidRPr="00E86F28">
        <w:rPr>
          <w:sz w:val="20"/>
          <w:szCs w:val="16"/>
        </w:rPr>
        <w:lastRenderedPageBreak/>
        <w:t xml:space="preserve">polynomials, meaning our function is more complex, having more parameter available for training. Here is an example of our function for </w:t>
      </w:r>
      <m:oMath>
        <m:r>
          <w:rPr>
            <w:rFonts w:ascii="Cambria Math" w:hAnsi="Cambria Math"/>
            <w:sz w:val="20"/>
            <w:szCs w:val="16"/>
          </w:rPr>
          <m:t>K=3</m:t>
        </m:r>
      </m:oMath>
    </w:p>
    <w:p w14:paraId="33FDEA5D" w14:textId="77777777" w:rsidR="00505553" w:rsidRPr="00E86F28" w:rsidRDefault="00505553" w:rsidP="0020189F">
      <w:pPr>
        <w:pStyle w:val="BodyTextFirst"/>
        <w:rPr>
          <w:sz w:val="20"/>
          <w:szCs w:val="16"/>
        </w:rPr>
      </w:pPr>
    </w:p>
    <w:p w14:paraId="2535353B" w14:textId="38E48FBF"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j=0</m:t>
              </m:r>
            </m:sub>
            <m:sup>
              <m:r>
                <w:rPr>
                  <w:rFonts w:ascii="Cambria Math" w:hAnsi="Cambria Math"/>
                  <w:sz w:val="20"/>
                  <w:szCs w:val="16"/>
                </w:rPr>
                <m:t>3</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j</m:t>
                  </m:r>
                </m:sup>
              </m:sSubSup>
              <m:r>
                <w:rPr>
                  <w:rFonts w:ascii="Cambria Math" w:hAnsi="Cambria Math"/>
                  <w:sz w:val="20"/>
                  <w:szCs w:val="16"/>
                </w:rPr>
                <m:t>=</m:t>
              </m:r>
            </m:e>
          </m:nary>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2</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3</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3</m:t>
              </m:r>
            </m:sup>
          </m:sSubSup>
        </m:oMath>
      </m:oMathPara>
    </w:p>
    <w:p w14:paraId="4CE87E62" w14:textId="77777777" w:rsidR="00505553" w:rsidRPr="00E86F28" w:rsidRDefault="00505553" w:rsidP="0020189F">
      <w:pPr>
        <w:pStyle w:val="BodyTextFirst"/>
        <w:rPr>
          <w:sz w:val="20"/>
          <w:szCs w:val="16"/>
        </w:rPr>
      </w:pPr>
    </w:p>
    <w:p w14:paraId="0547DE58" w14:textId="3EF6A5CC" w:rsidR="0020189F" w:rsidRPr="00E86F28" w:rsidRDefault="0020189F" w:rsidP="0020189F">
      <w:pPr>
        <w:pStyle w:val="BodyTextFirst"/>
        <w:rPr>
          <w:sz w:val="20"/>
          <w:szCs w:val="16"/>
        </w:rPr>
      </w:pPr>
      <w:r w:rsidRPr="00E86F28">
        <w:rPr>
          <w:sz w:val="20"/>
          <w:szCs w:val="16"/>
        </w:rPr>
        <w:t xml:space="preserve">Where we have 4 parameters that can be tuned during our </w:t>
      </w:r>
      <w:r w:rsidR="00505553" w:rsidRPr="00E86F28">
        <w:rPr>
          <w:sz w:val="20"/>
          <w:szCs w:val="16"/>
        </w:rPr>
        <w:t xml:space="preserve">model’s </w:t>
      </w:r>
      <w:r w:rsidRPr="00E86F28">
        <w:rPr>
          <w:sz w:val="20"/>
          <w:szCs w:val="16"/>
        </w:rPr>
        <w:t xml:space="preserve">training. </w:t>
      </w:r>
      <w:r w:rsidR="00505553" w:rsidRPr="00E86F28">
        <w:rPr>
          <w:sz w:val="20"/>
          <w:szCs w:val="16"/>
        </w:rPr>
        <w:t>Let us</w:t>
      </w:r>
      <w:r w:rsidRPr="00E86F28">
        <w:rPr>
          <w:sz w:val="20"/>
          <w:szCs w:val="16"/>
        </w:rPr>
        <w:t xml:space="preserve"> generate some data starting from a second order polynomial (</w:t>
      </w:r>
      <m:oMath>
        <m:r>
          <w:rPr>
            <w:rFonts w:ascii="Cambria Math" w:hAnsi="Cambria Math"/>
            <w:sz w:val="20"/>
            <w:szCs w:val="16"/>
          </w:rPr>
          <m:t>K=2</m:t>
        </m:r>
      </m:oMath>
      <w:r w:rsidRPr="00E86F28">
        <w:rPr>
          <w:sz w:val="20"/>
          <w:szCs w:val="16"/>
        </w:rPr>
        <w:t xml:space="preserve">) </w:t>
      </w:r>
    </w:p>
    <w:p w14:paraId="174365F1" w14:textId="77777777" w:rsidR="00505553" w:rsidRPr="00E86F28" w:rsidRDefault="00505553" w:rsidP="0020189F">
      <w:pPr>
        <w:pStyle w:val="BodyTextFirst"/>
        <w:rPr>
          <w:sz w:val="20"/>
          <w:szCs w:val="16"/>
        </w:rPr>
      </w:pPr>
    </w:p>
    <w:p w14:paraId="31299B81" w14:textId="697C2277" w:rsidR="0020189F" w:rsidRPr="00E86F28" w:rsidRDefault="0020189F" w:rsidP="0020189F">
      <w:pPr>
        <w:pStyle w:val="BodyTextFirst"/>
        <w:rPr>
          <w:sz w:val="20"/>
          <w:szCs w:val="16"/>
        </w:rPr>
      </w:pPr>
      <m:oMathPara>
        <m:oMath>
          <m:r>
            <w:rPr>
              <w:rFonts w:ascii="Cambria Math" w:hAnsi="Cambria Math"/>
              <w:sz w:val="20"/>
              <w:szCs w:val="16"/>
            </w:rPr>
            <m:t>1+2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+3</m:t>
          </m:r>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oMath>
      </m:oMathPara>
    </w:p>
    <w:p w14:paraId="1EA6918C" w14:textId="77777777" w:rsidR="00505553" w:rsidRPr="00E86F28" w:rsidRDefault="00505553" w:rsidP="0020189F">
      <w:pPr>
        <w:pStyle w:val="BodyTextFirst"/>
        <w:rPr>
          <w:sz w:val="20"/>
          <w:szCs w:val="16"/>
        </w:rPr>
      </w:pPr>
    </w:p>
    <w:p w14:paraId="243F6CEC" w14:textId="46AC5E11" w:rsidR="0020189F" w:rsidRPr="00E86F28" w:rsidRDefault="0020189F" w:rsidP="0020189F">
      <w:pPr>
        <w:pStyle w:val="BodyTextFirst"/>
        <w:rPr>
          <w:sz w:val="20"/>
          <w:szCs w:val="16"/>
        </w:rPr>
      </w:pPr>
      <w:r w:rsidRPr="00E86F28">
        <w:rPr>
          <w:sz w:val="20"/>
          <w:szCs w:val="16"/>
        </w:rPr>
        <w:t xml:space="preserve">adding some random error (this will make overfitting visible). </w:t>
      </w:r>
      <w:r w:rsidR="00505553" w:rsidRPr="00E86F28">
        <w:rPr>
          <w:sz w:val="20"/>
          <w:szCs w:val="16"/>
        </w:rPr>
        <w:t>Let us</w:t>
      </w:r>
      <w:r w:rsidRPr="00E86F28">
        <w:rPr>
          <w:sz w:val="20"/>
          <w:szCs w:val="16"/>
        </w:rPr>
        <w:t xml:space="preserve"> first import our standard libraries with the addition of the </w:t>
      </w:r>
      <w:proofErr w:type="spellStart"/>
      <w:r w:rsidRPr="00E86F28">
        <w:rPr>
          <w:rStyle w:val="CodeInline"/>
          <w:sz w:val="20"/>
          <w:szCs w:val="16"/>
        </w:rPr>
        <w:t>curve_fit</w:t>
      </w:r>
      <w:proofErr w:type="spellEnd"/>
      <w:r w:rsidRPr="00E86F28">
        <w:rPr>
          <w:sz w:val="20"/>
          <w:szCs w:val="16"/>
        </w:rPr>
        <w:t xml:space="preserve"> function that will </w:t>
      </w:r>
      <w:r w:rsidR="00505553" w:rsidRPr="00E86F28">
        <w:rPr>
          <w:sz w:val="20"/>
          <w:szCs w:val="16"/>
        </w:rPr>
        <w:t>automatically minimize</w:t>
      </w:r>
      <w:r w:rsidRPr="00E86F28">
        <w:rPr>
          <w:sz w:val="20"/>
          <w:szCs w:val="16"/>
        </w:rPr>
        <w:t xml:space="preserve"> the standard error and find the best parameters. </w:t>
      </w:r>
      <w:r w:rsidR="00505553" w:rsidRPr="00E86F28">
        <w:rPr>
          <w:sz w:val="20"/>
          <w:szCs w:val="16"/>
        </w:rPr>
        <w:t>Do not</w:t>
      </w:r>
      <w:r w:rsidRPr="00E86F28">
        <w:rPr>
          <w:sz w:val="20"/>
          <w:szCs w:val="16"/>
        </w:rPr>
        <w:t xml:space="preserve"> worry too much about this function, the goal here is to show you what can happen when you use a model that is too complex. </w:t>
      </w:r>
    </w:p>
    <w:p w14:paraId="30425108" w14:textId="77777777" w:rsidR="0020189F" w:rsidRPr="00E86F28" w:rsidRDefault="0020189F" w:rsidP="00505553">
      <w:pPr>
        <w:pStyle w:val="Code"/>
        <w:rPr>
          <w:sz w:val="20"/>
          <w:szCs w:val="20"/>
        </w:rPr>
      </w:pPr>
      <w:r w:rsidRPr="00E86F28">
        <w:rPr>
          <w:sz w:val="20"/>
          <w:szCs w:val="20"/>
        </w:rPr>
        <w:t>import numpy as np</w:t>
      </w:r>
    </w:p>
    <w:p w14:paraId="7B2B7BB1" w14:textId="77777777" w:rsidR="0020189F" w:rsidRPr="00E86F28" w:rsidRDefault="0020189F" w:rsidP="00505553">
      <w:pPr>
        <w:pStyle w:val="Code"/>
        <w:rPr>
          <w:sz w:val="20"/>
          <w:szCs w:val="20"/>
        </w:rPr>
      </w:pPr>
      <w:r w:rsidRPr="00E86F28">
        <w:rPr>
          <w:sz w:val="20"/>
          <w:szCs w:val="20"/>
        </w:rPr>
        <w:t>import matplotlib.pyplot as plt</w:t>
      </w:r>
    </w:p>
    <w:p w14:paraId="4E3522B2" w14:textId="77777777" w:rsidR="0020189F" w:rsidRPr="00E86F28" w:rsidRDefault="0020189F" w:rsidP="00505553">
      <w:pPr>
        <w:pStyle w:val="Code"/>
        <w:rPr>
          <w:sz w:val="20"/>
          <w:szCs w:val="20"/>
        </w:rPr>
      </w:pPr>
      <w:r w:rsidRPr="00E86F28">
        <w:rPr>
          <w:sz w:val="20"/>
          <w:szCs w:val="20"/>
        </w:rPr>
        <w:t>from scipy.optimize import curve_fit</w:t>
      </w:r>
    </w:p>
    <w:p w14:paraId="6780E7FE" w14:textId="197743EF" w:rsidR="0020189F" w:rsidRPr="00E86F28" w:rsidRDefault="00505553" w:rsidP="0020189F">
      <w:pPr>
        <w:pStyle w:val="BodyTextFirst"/>
        <w:rPr>
          <w:sz w:val="20"/>
          <w:szCs w:val="16"/>
        </w:rPr>
      </w:pPr>
      <w:r w:rsidRPr="00E86F28">
        <w:rPr>
          <w:sz w:val="20"/>
          <w:szCs w:val="16"/>
        </w:rPr>
        <w:t>Let us</w:t>
      </w:r>
      <w:r w:rsidR="0020189F" w:rsidRPr="00E86F28">
        <w:rPr>
          <w:sz w:val="20"/>
          <w:szCs w:val="16"/>
        </w:rPr>
        <w:t xml:space="preserve"> define a function for a second-degree polynomial</w:t>
      </w:r>
    </w:p>
    <w:p w14:paraId="5750F99A" w14:textId="77777777" w:rsidR="0020189F" w:rsidRPr="00E86F28" w:rsidRDefault="0020189F" w:rsidP="00505553">
      <w:pPr>
        <w:pStyle w:val="Code"/>
        <w:rPr>
          <w:sz w:val="20"/>
          <w:szCs w:val="20"/>
        </w:rPr>
      </w:pPr>
      <w:r w:rsidRPr="00E86F28">
        <w:rPr>
          <w:sz w:val="20"/>
          <w:szCs w:val="20"/>
        </w:rPr>
        <w:t xml:space="preserve">def func_2(p, a, b, c): </w:t>
      </w:r>
    </w:p>
    <w:p w14:paraId="58846C39" w14:textId="72A311E0" w:rsidR="0020189F" w:rsidRPr="00E86F28" w:rsidRDefault="0020189F" w:rsidP="00505553">
      <w:pPr>
        <w:pStyle w:val="Code"/>
        <w:rPr>
          <w:sz w:val="20"/>
          <w:szCs w:val="20"/>
        </w:rPr>
      </w:pPr>
      <w:r w:rsidRPr="00E86F28">
        <w:rPr>
          <w:sz w:val="20"/>
          <w:szCs w:val="20"/>
        </w:rPr>
        <w:t xml:space="preserve">    return a</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b*p + c*p**2</w:t>
      </w:r>
    </w:p>
    <w:p w14:paraId="6B38BA65" w14:textId="34F587A1" w:rsidR="0020189F" w:rsidRPr="00E86F28" w:rsidRDefault="0020189F" w:rsidP="0020189F">
      <w:pPr>
        <w:pStyle w:val="BodyTextFirst"/>
        <w:rPr>
          <w:sz w:val="20"/>
          <w:szCs w:val="16"/>
        </w:rPr>
      </w:pPr>
      <w:r w:rsidRPr="00E86F28">
        <w:rPr>
          <w:sz w:val="20"/>
          <w:szCs w:val="16"/>
        </w:rPr>
        <w:t xml:space="preserve">then </w:t>
      </w:r>
      <w:r w:rsidR="00505553" w:rsidRPr="00E86F28">
        <w:rPr>
          <w:sz w:val="20"/>
          <w:szCs w:val="16"/>
        </w:rPr>
        <w:t>let us</w:t>
      </w:r>
      <w:r w:rsidRPr="00E86F28">
        <w:rPr>
          <w:sz w:val="20"/>
          <w:szCs w:val="16"/>
        </w:rPr>
        <w:t xml:space="preserve"> generate our dataset</w:t>
      </w:r>
    </w:p>
    <w:p w14:paraId="7A539FE9" w14:textId="77777777" w:rsidR="0020189F" w:rsidRPr="00E86F28" w:rsidRDefault="0020189F" w:rsidP="00505553">
      <w:pPr>
        <w:pStyle w:val="Code"/>
        <w:rPr>
          <w:sz w:val="20"/>
          <w:szCs w:val="20"/>
        </w:rPr>
      </w:pPr>
      <w:r w:rsidRPr="00E86F28">
        <w:rPr>
          <w:sz w:val="20"/>
          <w:szCs w:val="20"/>
        </w:rPr>
        <w:t xml:space="preserve">x = np.arange(-5.0, 5.0, 0.05, dtype = np.float64) </w:t>
      </w:r>
    </w:p>
    <w:p w14:paraId="752AAB26" w14:textId="70209C63" w:rsidR="0020189F" w:rsidRPr="00E86F28" w:rsidRDefault="0020189F" w:rsidP="00505553">
      <w:pPr>
        <w:pStyle w:val="Code"/>
        <w:rPr>
          <w:sz w:val="20"/>
          <w:szCs w:val="20"/>
        </w:rPr>
      </w:pPr>
      <w:r w:rsidRPr="00E86F28">
        <w:rPr>
          <w:sz w:val="20"/>
          <w:szCs w:val="20"/>
        </w:rPr>
        <w:t>y = func_2(x, 1,</w:t>
      </w:r>
      <w:r w:rsidR="007474E9" w:rsidRPr="00E86F28">
        <w:rPr>
          <w:sz w:val="20"/>
          <w:szCs w:val="20"/>
        </w:rPr>
        <w:t xml:space="preserve"> </w:t>
      </w:r>
      <w:r w:rsidRPr="00E86F28">
        <w:rPr>
          <w:sz w:val="20"/>
          <w:szCs w:val="20"/>
        </w:rPr>
        <w:t>2,</w:t>
      </w:r>
      <w:r w:rsidR="007474E9" w:rsidRPr="00E86F28">
        <w:rPr>
          <w:sz w:val="20"/>
          <w:szCs w:val="20"/>
        </w:rPr>
        <w:t xml:space="preserve"> </w:t>
      </w:r>
      <w:r w:rsidRPr="00E86F28">
        <w:rPr>
          <w:sz w:val="20"/>
          <w:szCs w:val="20"/>
        </w:rPr>
        <w:t>3)</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18.0</w:t>
      </w:r>
      <w:r w:rsidR="00BA7E2F" w:rsidRPr="00E86F28">
        <w:rPr>
          <w:sz w:val="20"/>
          <w:szCs w:val="20"/>
        </w:rPr>
        <w:t xml:space="preserve"> </w:t>
      </w:r>
      <w:r w:rsidRPr="00E86F28">
        <w:rPr>
          <w:sz w:val="20"/>
          <w:szCs w:val="20"/>
        </w:rPr>
        <w:t>*</w:t>
      </w:r>
      <w:r w:rsidR="00BA7E2F" w:rsidRPr="00E86F28">
        <w:rPr>
          <w:sz w:val="20"/>
          <w:szCs w:val="20"/>
        </w:rPr>
        <w:t xml:space="preserve"> </w:t>
      </w:r>
      <w:r w:rsidRPr="00E86F28">
        <w:rPr>
          <w:sz w:val="20"/>
          <w:szCs w:val="20"/>
        </w:rPr>
        <w:t>np.random.normal(0, 1, size</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len(x))</w:t>
      </w:r>
    </w:p>
    <w:p w14:paraId="00F4B43D" w14:textId="17A352D2" w:rsidR="0020189F" w:rsidRPr="00E86F28" w:rsidRDefault="00505553" w:rsidP="0020189F">
      <w:pPr>
        <w:pStyle w:val="BodyTextFirst"/>
        <w:rPr>
          <w:sz w:val="20"/>
          <w:szCs w:val="16"/>
        </w:rPr>
      </w:pPr>
      <w:r w:rsidRPr="00E86F28">
        <w:rPr>
          <w:sz w:val="20"/>
          <w:szCs w:val="16"/>
        </w:rPr>
        <w:t>T</w:t>
      </w:r>
      <w:r w:rsidR="0020189F" w:rsidRPr="00E86F28">
        <w:rPr>
          <w:sz w:val="20"/>
          <w:szCs w:val="16"/>
        </w:rPr>
        <w:t>o add some random noise to the function we have use</w:t>
      </w:r>
      <w:r w:rsidR="00BA7E2F" w:rsidRPr="00E86F28">
        <w:rPr>
          <w:sz w:val="20"/>
          <w:szCs w:val="16"/>
        </w:rPr>
        <w:t>d</w:t>
      </w:r>
      <w:r w:rsidR="0020189F" w:rsidRPr="00E86F28">
        <w:rPr>
          <w:sz w:val="20"/>
          <w:szCs w:val="16"/>
        </w:rPr>
        <w:t xml:space="preserve"> the function </w:t>
      </w:r>
      <w:proofErr w:type="spellStart"/>
      <w:proofErr w:type="gramStart"/>
      <w:r w:rsidR="0020189F" w:rsidRPr="00E86F28">
        <w:rPr>
          <w:rStyle w:val="CodeInline"/>
          <w:sz w:val="20"/>
          <w:szCs w:val="16"/>
        </w:rPr>
        <w:t>np.random</w:t>
      </w:r>
      <w:proofErr w:type="gramEnd"/>
      <w:r w:rsidR="0020189F" w:rsidRPr="00E86F28">
        <w:rPr>
          <w:rStyle w:val="CodeInline"/>
          <w:sz w:val="20"/>
          <w:szCs w:val="16"/>
        </w:rPr>
        <w:t>.normal</w:t>
      </w:r>
      <w:proofErr w:type="spellEnd"/>
      <w:r w:rsidR="0020189F" w:rsidRPr="00E86F28">
        <w:rPr>
          <w:rStyle w:val="CodeInline"/>
          <w:sz w:val="20"/>
          <w:szCs w:val="16"/>
        </w:rPr>
        <w:t>(0, 1, size</w:t>
      </w:r>
      <w:r w:rsidRPr="00E86F28">
        <w:rPr>
          <w:rStyle w:val="CodeInline"/>
          <w:sz w:val="20"/>
          <w:szCs w:val="16"/>
        </w:rPr>
        <w:t xml:space="preserve"> </w:t>
      </w:r>
      <w:r w:rsidR="0020189F" w:rsidRPr="00E86F28">
        <w:rPr>
          <w:rStyle w:val="CodeInline"/>
          <w:sz w:val="20"/>
          <w:szCs w:val="16"/>
        </w:rPr>
        <w:t>=</w:t>
      </w:r>
      <w:r w:rsidRPr="00E86F28">
        <w:rPr>
          <w:rStyle w:val="CodeInline"/>
          <w:sz w:val="20"/>
          <w:szCs w:val="16"/>
        </w:rPr>
        <w:t xml:space="preserve">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that generates a </w:t>
      </w:r>
      <w:r w:rsidRPr="00E86F28">
        <w:rPr>
          <w:sz w:val="20"/>
          <w:szCs w:val="16"/>
        </w:rPr>
        <w:t>N</w:t>
      </w:r>
      <w:r w:rsidR="0020189F" w:rsidRPr="00E86F28">
        <w:rPr>
          <w:sz w:val="20"/>
          <w:szCs w:val="16"/>
        </w:rPr>
        <w:t>um</w:t>
      </w:r>
      <w:r w:rsidRPr="00E86F28">
        <w:rPr>
          <w:sz w:val="20"/>
          <w:szCs w:val="16"/>
        </w:rPr>
        <w:t>P</w:t>
      </w:r>
      <w:r w:rsidR="0020189F" w:rsidRPr="00E86F28">
        <w:rPr>
          <w:sz w:val="20"/>
          <w:szCs w:val="16"/>
        </w:rPr>
        <w:t xml:space="preserve">y array of random values from a normal distribution of length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with average 0 and standard deviation 1. </w:t>
      </w:r>
    </w:p>
    <w:p w14:paraId="46B33D22" w14:textId="1A210607" w:rsidR="0020189F" w:rsidRPr="00E86F28" w:rsidRDefault="0020189F" w:rsidP="00372497">
      <w:pPr>
        <w:pStyle w:val="BodyTextCont"/>
        <w:rPr>
          <w:sz w:val="20"/>
          <w:szCs w:val="20"/>
        </w:rPr>
      </w:pPr>
      <w:r w:rsidRPr="00E86F28">
        <w:rPr>
          <w:sz w:val="20"/>
          <w:szCs w:val="20"/>
        </w:rPr>
        <w:t xml:space="preserve">In Figure </w:t>
      </w:r>
      <w:r w:rsidR="00713D93">
        <w:rPr>
          <w:sz w:val="20"/>
          <w:szCs w:val="20"/>
        </w:rPr>
        <w:t>4</w:t>
      </w:r>
      <w:r w:rsidRPr="00E86F28">
        <w:rPr>
          <w:sz w:val="20"/>
          <w:szCs w:val="20"/>
        </w:rPr>
        <w:t xml:space="preserve">-4 you can see how the data looks like for </w:t>
      </w:r>
      <m:oMath>
        <m:r>
          <w:rPr>
            <w:rFonts w:ascii="Cambria Math" w:hAnsi="Cambria Math"/>
            <w:sz w:val="20"/>
            <w:szCs w:val="20"/>
          </w:rPr>
          <m:t>a=1</m:t>
        </m:r>
      </m:oMath>
      <w:r w:rsidRPr="00E86F28">
        <w:rPr>
          <w:sz w:val="20"/>
          <w:szCs w:val="20"/>
        </w:rPr>
        <w:t xml:space="preserve">, </w:t>
      </w:r>
      <m:oMath>
        <m:r>
          <w:rPr>
            <w:rFonts w:ascii="Cambria Math" w:hAnsi="Cambria Math"/>
            <w:sz w:val="20"/>
            <w:szCs w:val="20"/>
          </w:rPr>
          <m:t>b=2</m:t>
        </m:r>
      </m:oMath>
      <w:r w:rsidRPr="00E86F28">
        <w:rPr>
          <w:sz w:val="20"/>
          <w:szCs w:val="20"/>
        </w:rPr>
        <w:t xml:space="preserve"> and </w:t>
      </w:r>
      <m:oMath>
        <m:r>
          <w:rPr>
            <w:rFonts w:ascii="Cambria Math" w:hAnsi="Cambria Math"/>
            <w:sz w:val="20"/>
            <w:szCs w:val="20"/>
          </w:rPr>
          <m:t>c=3</m:t>
        </m:r>
      </m:oMath>
      <w:r w:rsidRPr="00E86F28">
        <w:rPr>
          <w:sz w:val="20"/>
          <w:szCs w:val="20"/>
        </w:rPr>
        <w:t>.</w:t>
      </w:r>
    </w:p>
    <w:p w14:paraId="3DC1B8E7" w14:textId="77777777" w:rsidR="00372497" w:rsidRPr="00E86F28" w:rsidRDefault="00372497" w:rsidP="00372497">
      <w:pPr>
        <w:pStyle w:val="BodyTextCont"/>
        <w:rPr>
          <w:sz w:val="20"/>
          <w:szCs w:val="20"/>
        </w:rPr>
      </w:pPr>
    </w:p>
    <w:p w14:paraId="758C73E4" w14:textId="30790A92" w:rsidR="00505553" w:rsidRPr="00E86F28" w:rsidRDefault="00372497" w:rsidP="00372497">
      <w:pPr>
        <w:pStyle w:val="BodyTextFirst"/>
        <w:jc w:val="center"/>
        <w:rPr>
          <w:sz w:val="20"/>
          <w:szCs w:val="16"/>
        </w:rPr>
      </w:pPr>
      <w:r w:rsidRPr="00E86F28">
        <w:rPr>
          <w:noProof/>
          <w:sz w:val="20"/>
          <w:szCs w:val="16"/>
        </w:rPr>
        <w:lastRenderedPageBreak/>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5"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1931A19B" w:rsidR="0020189F" w:rsidRPr="00E86F28" w:rsidRDefault="0020189F" w:rsidP="00505553">
      <w:pPr>
        <w:pStyle w:val="FigureCaption"/>
        <w:rPr>
          <w:sz w:val="21"/>
          <w:szCs w:val="16"/>
        </w:rPr>
      </w:pPr>
      <w:r w:rsidRPr="00E86F28">
        <w:rPr>
          <w:sz w:val="21"/>
          <w:szCs w:val="16"/>
        </w:rPr>
        <w:t xml:space="preserve">Figure </w:t>
      </w:r>
      <w:del w:id="28" w:author="Umberto Michelucci" w:date="2022-01-03T11:13:00Z">
        <w:r w:rsidR="00713D93" w:rsidDel="00861BDA">
          <w:rPr>
            <w:sz w:val="21"/>
            <w:szCs w:val="16"/>
          </w:rPr>
          <w:delText>4</w:delText>
        </w:r>
      </w:del>
      <w:ins w:id="29" w:author="Umberto Michelucci" w:date="2022-01-03T11:13:00Z">
        <w:r w:rsidR="00861BDA">
          <w:rPr>
            <w:sz w:val="21"/>
            <w:szCs w:val="16"/>
          </w:rPr>
          <w:t>3</w:t>
        </w:r>
      </w:ins>
      <w:r w:rsidRPr="00E86F28">
        <w:rPr>
          <w:sz w:val="21"/>
          <w:szCs w:val="16"/>
        </w:rPr>
        <w:t>-4</w:t>
      </w:r>
      <w:r w:rsidR="00505553" w:rsidRPr="00E86F28">
        <w:rPr>
          <w:sz w:val="21"/>
          <w:szCs w:val="16"/>
        </w:rPr>
        <w:t>.</w:t>
      </w:r>
      <w:r w:rsidRPr="00E86F28">
        <w:rPr>
          <w:sz w:val="21"/>
          <w:szCs w:val="16"/>
        </w:rPr>
        <w:t xml:space="preserve"> </w:t>
      </w:r>
      <w:r w:rsidR="00505553" w:rsidRPr="00E86F28">
        <w:rPr>
          <w:sz w:val="21"/>
          <w:szCs w:val="16"/>
        </w:rPr>
        <w:t>T</w:t>
      </w:r>
      <w:r w:rsidRPr="00E86F28">
        <w:rPr>
          <w:sz w:val="21"/>
          <w:szCs w:val="16"/>
        </w:rPr>
        <w:t xml:space="preserve">he data we have generated with </w:t>
      </w:r>
      <m:oMath>
        <m:r>
          <w:rPr>
            <w:rFonts w:ascii="Cambria Math" w:hAnsi="Cambria Math"/>
            <w:sz w:val="21"/>
            <w:szCs w:val="16"/>
          </w:rPr>
          <m:t>a=1</m:t>
        </m:r>
      </m:oMath>
      <w:r w:rsidRPr="00E86F28">
        <w:rPr>
          <w:sz w:val="21"/>
          <w:szCs w:val="16"/>
        </w:rPr>
        <w:t xml:space="preserve">, </w:t>
      </w:r>
      <m:oMath>
        <m:r>
          <w:rPr>
            <w:rFonts w:ascii="Cambria Math" w:hAnsi="Cambria Math"/>
            <w:sz w:val="21"/>
            <w:szCs w:val="16"/>
          </w:rPr>
          <m:t>b=2</m:t>
        </m:r>
      </m:oMath>
      <w:r w:rsidRPr="00E86F28">
        <w:rPr>
          <w:sz w:val="21"/>
          <w:szCs w:val="16"/>
        </w:rPr>
        <w:t xml:space="preserve"> and </w:t>
      </w:r>
      <m:oMath>
        <m:r>
          <w:rPr>
            <w:rFonts w:ascii="Cambria Math" w:hAnsi="Cambria Math"/>
            <w:sz w:val="21"/>
            <w:szCs w:val="16"/>
          </w:rPr>
          <m:t>c=3</m:t>
        </m:r>
      </m:oMath>
      <w:r w:rsidRPr="00E86F28">
        <w:rPr>
          <w:sz w:val="21"/>
          <w:szCs w:val="16"/>
        </w:rPr>
        <w:t xml:space="preserve"> as described in the text.</w:t>
      </w:r>
    </w:p>
    <w:p w14:paraId="2849992E" w14:textId="1BE621E3" w:rsidR="00B05A31" w:rsidRPr="00E86F28" w:rsidRDefault="00B05A31" w:rsidP="00B05A31">
      <w:pPr>
        <w:pStyle w:val="BodyTextFirst"/>
        <w:rPr>
          <w:sz w:val="20"/>
          <w:szCs w:val="16"/>
        </w:rPr>
      </w:pPr>
      <w:r w:rsidRPr="00E86F28">
        <w:rPr>
          <w:sz w:val="20"/>
          <w:szCs w:val="16"/>
        </w:rPr>
        <w:t xml:space="preserve">Now let us consider a model that is </w:t>
      </w:r>
      <w:r w:rsidRPr="00E86F28">
        <w:rPr>
          <w:rStyle w:val="Emphasis"/>
          <w:sz w:val="20"/>
          <w:szCs w:val="16"/>
        </w:rPr>
        <w:t>too simple</w:t>
      </w:r>
      <w:r w:rsidRPr="00E86F28">
        <w:rPr>
          <w:sz w:val="20"/>
          <w:szCs w:val="16"/>
        </w:rPr>
        <w:t xml:space="preserve"> to capture the feature of the data, meaning we will see what a model with </w:t>
      </w:r>
      <w:r w:rsidRPr="00E86F28">
        <w:rPr>
          <w:rStyle w:val="Emphasis"/>
          <w:sz w:val="20"/>
          <w:szCs w:val="16"/>
        </w:rPr>
        <w:t>high bias</w:t>
      </w:r>
      <w:r w:rsidRPr="00E86F28">
        <w:rPr>
          <w:rStyle w:val="FootnoteReference"/>
          <w:sz w:val="20"/>
          <w:szCs w:val="16"/>
        </w:rPr>
        <w:footnoteReference w:id="2"/>
      </w:r>
      <w:r w:rsidRPr="00E86F28">
        <w:rPr>
          <w:sz w:val="20"/>
          <w:szCs w:val="16"/>
        </w:rPr>
        <w:t xml:space="preserve"> can do. Let us consider a linear model (</w:t>
      </w:r>
      <m:oMath>
        <m:r>
          <w:rPr>
            <w:rFonts w:ascii="Cambria Math" w:hAnsi="Cambria Math"/>
            <w:sz w:val="20"/>
            <w:szCs w:val="16"/>
          </w:rPr>
          <m:t>K=1</m:t>
        </m:r>
      </m:oMath>
      <w:r w:rsidRPr="00E86F28">
        <w:rPr>
          <w:sz w:val="20"/>
          <w:szCs w:val="16"/>
        </w:rPr>
        <w:t>). The code will be</w:t>
      </w:r>
    </w:p>
    <w:p w14:paraId="2A86513B" w14:textId="77777777" w:rsidR="00B05A31" w:rsidRPr="00E86F28" w:rsidRDefault="00B05A31" w:rsidP="00B05A31">
      <w:pPr>
        <w:pStyle w:val="Code"/>
        <w:rPr>
          <w:sz w:val="20"/>
          <w:szCs w:val="20"/>
        </w:rPr>
      </w:pPr>
      <w:r w:rsidRPr="00E86F28">
        <w:rPr>
          <w:sz w:val="20"/>
          <w:szCs w:val="20"/>
        </w:rPr>
        <w:t>def func_1(p, a, b):</w:t>
      </w:r>
    </w:p>
    <w:p w14:paraId="7DE6FDE6" w14:textId="649E8E48" w:rsidR="00B05A31" w:rsidRPr="00E86F28" w:rsidRDefault="00B05A31" w:rsidP="00B05A31">
      <w:pPr>
        <w:pStyle w:val="Code"/>
        <w:rPr>
          <w:sz w:val="20"/>
          <w:szCs w:val="20"/>
        </w:rPr>
      </w:pPr>
      <w:r w:rsidRPr="00E86F28">
        <w:rPr>
          <w:sz w:val="20"/>
          <w:szCs w:val="20"/>
        </w:rPr>
        <w:t xml:space="preserve">    return a + b*p</w:t>
      </w:r>
    </w:p>
    <w:p w14:paraId="2F0C4F38" w14:textId="66AEBA09" w:rsidR="00B05A31" w:rsidRPr="00E86F28" w:rsidRDefault="00B05A31" w:rsidP="00B05A31">
      <w:pPr>
        <w:pStyle w:val="Code"/>
        <w:rPr>
          <w:sz w:val="20"/>
          <w:szCs w:val="20"/>
        </w:rPr>
      </w:pPr>
      <w:r w:rsidRPr="00E86F28">
        <w:rPr>
          <w:sz w:val="20"/>
          <w:szCs w:val="20"/>
        </w:rPr>
        <w:t>popt, pcov = curve_fit(func_1, x, y)</w:t>
      </w:r>
    </w:p>
    <w:p w14:paraId="0647EB1E" w14:textId="219930F5" w:rsidR="00B05A31" w:rsidRPr="00E86F28" w:rsidRDefault="00B05A31" w:rsidP="00B05A31">
      <w:pPr>
        <w:pStyle w:val="BodyTextFirst"/>
        <w:rPr>
          <w:sz w:val="20"/>
          <w:szCs w:val="16"/>
        </w:rPr>
      </w:pPr>
      <w:r w:rsidRPr="00E86F28">
        <w:rPr>
          <w:sz w:val="20"/>
          <w:szCs w:val="16"/>
        </w:rPr>
        <w:t xml:space="preserve">That will give the best values for </w:t>
      </w:r>
      <m:oMath>
        <m:r>
          <w:rPr>
            <w:rFonts w:ascii="Cambria Math" w:hAnsi="Cambria Math"/>
            <w:sz w:val="20"/>
            <w:szCs w:val="16"/>
          </w:rPr>
          <m:t>a</m:t>
        </m:r>
      </m:oMath>
      <w:r w:rsidRPr="00E86F28">
        <w:rPr>
          <w:sz w:val="20"/>
          <w:szCs w:val="16"/>
        </w:rPr>
        <w:t xml:space="preserve"> and </w:t>
      </w:r>
      <m:oMath>
        <m:r>
          <w:rPr>
            <w:rFonts w:ascii="Cambria Math" w:hAnsi="Cambria Math"/>
            <w:sz w:val="20"/>
            <w:szCs w:val="16"/>
          </w:rPr>
          <m:t>b</m:t>
        </m:r>
      </m:oMath>
      <w:r w:rsidRPr="00E86F28">
        <w:rPr>
          <w:sz w:val="20"/>
          <w:szCs w:val="16"/>
        </w:rPr>
        <w:t xml:space="preserve"> that minimize the standard error. In Figure </w:t>
      </w:r>
      <w:del w:id="30" w:author="Umberto Michelucci" w:date="2022-01-03T11:13:00Z">
        <w:r w:rsidR="00713D93" w:rsidDel="00861BDA">
          <w:rPr>
            <w:sz w:val="20"/>
            <w:szCs w:val="16"/>
          </w:rPr>
          <w:delText>4</w:delText>
        </w:r>
      </w:del>
      <w:ins w:id="31" w:author="Umberto Michelucci" w:date="2022-01-03T11:13:00Z">
        <w:r w:rsidR="00861BDA">
          <w:rPr>
            <w:sz w:val="20"/>
            <w:szCs w:val="16"/>
          </w:rPr>
          <w:t>3</w:t>
        </w:r>
      </w:ins>
      <w:r w:rsidRPr="00E86F28">
        <w:rPr>
          <w:sz w:val="20"/>
          <w:szCs w:val="16"/>
        </w:rPr>
        <w:t>-5 is clear how this model completely misses the main feature of the data, being too simple.</w:t>
      </w:r>
    </w:p>
    <w:p w14:paraId="3DF552F0" w14:textId="77777777" w:rsidR="00D2163D" w:rsidRPr="00E86F28" w:rsidRDefault="00D2163D" w:rsidP="00B05A31">
      <w:pPr>
        <w:pStyle w:val="BodyTextFirst"/>
        <w:rPr>
          <w:sz w:val="20"/>
          <w:szCs w:val="16"/>
        </w:rPr>
      </w:pPr>
    </w:p>
    <w:p w14:paraId="50B31AC5" w14:textId="0D084A46" w:rsidR="00372497" w:rsidRPr="00E86F28" w:rsidRDefault="007D2C4C" w:rsidP="007D2C4C">
      <w:pPr>
        <w:pStyle w:val="BodyTextFirst"/>
        <w:jc w:val="center"/>
        <w:rPr>
          <w:sz w:val="20"/>
          <w:szCs w:val="16"/>
        </w:rPr>
      </w:pPr>
      <w:r w:rsidRPr="00E86F28">
        <w:rPr>
          <w:noProof/>
          <w:sz w:val="20"/>
          <w:szCs w:val="16"/>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6"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328FC83D" w:rsidR="00B05A31" w:rsidRPr="00E86F28" w:rsidRDefault="00B05A31" w:rsidP="00B05A31">
      <w:pPr>
        <w:pStyle w:val="FigureCaption"/>
        <w:rPr>
          <w:sz w:val="21"/>
          <w:szCs w:val="16"/>
        </w:rPr>
      </w:pPr>
      <w:r w:rsidRPr="00E86F28">
        <w:rPr>
          <w:sz w:val="21"/>
          <w:szCs w:val="16"/>
        </w:rPr>
        <w:t>Figure</w:t>
      </w:r>
      <w:ins w:id="32" w:author="Umberto Michelucci" w:date="2022-01-03T11:14:00Z">
        <w:r w:rsidR="00861BDA">
          <w:rPr>
            <w:sz w:val="21"/>
            <w:szCs w:val="16"/>
          </w:rPr>
          <w:t xml:space="preserve"> </w:t>
        </w:r>
      </w:ins>
      <w:del w:id="33" w:author="Umberto Michelucci" w:date="2022-01-03T11:14:00Z">
        <w:r w:rsidRPr="00E86F28" w:rsidDel="00861BDA">
          <w:rPr>
            <w:sz w:val="21"/>
            <w:szCs w:val="16"/>
          </w:rPr>
          <w:delText xml:space="preserve"> </w:delText>
        </w:r>
        <w:r w:rsidR="00713D93" w:rsidDel="00861BDA">
          <w:rPr>
            <w:sz w:val="21"/>
            <w:szCs w:val="16"/>
          </w:rPr>
          <w:delText>4</w:delText>
        </w:r>
      </w:del>
      <w:ins w:id="34" w:author="Umberto Michelucci" w:date="2022-01-03T11:14:00Z">
        <w:r w:rsidR="00861BDA">
          <w:rPr>
            <w:sz w:val="21"/>
            <w:szCs w:val="16"/>
          </w:rPr>
          <w:t>3</w:t>
        </w:r>
      </w:ins>
      <w:r w:rsidRPr="00E86F28">
        <w:rPr>
          <w:sz w:val="21"/>
          <w:szCs w:val="16"/>
        </w:rPr>
        <w:t>-5. The linear model misses the main feature of the data being too simple. In this case the model has high bias.</w:t>
      </w:r>
    </w:p>
    <w:p w14:paraId="1739BF8A" w14:textId="10A96081" w:rsidR="007D2C4C" w:rsidRPr="00E86F28" w:rsidRDefault="007D2C4C" w:rsidP="007D2C4C">
      <w:pPr>
        <w:pStyle w:val="BodyTextFirst"/>
        <w:rPr>
          <w:sz w:val="20"/>
          <w:szCs w:val="16"/>
        </w:rPr>
      </w:pPr>
      <w:r w:rsidRPr="00E86F28">
        <w:rPr>
          <w:sz w:val="20"/>
          <w:szCs w:val="16"/>
        </w:rPr>
        <w:t>Let us try to fit a 2-degree polynomial (</w:t>
      </w:r>
      <m:oMath>
        <m:r>
          <w:rPr>
            <w:rFonts w:ascii="Cambria Math" w:hAnsi="Cambria Math"/>
            <w:sz w:val="20"/>
            <w:szCs w:val="16"/>
          </w:rPr>
          <m:t>K=2</m:t>
        </m:r>
      </m:oMath>
      <w:r w:rsidRPr="00E86F28">
        <w:rPr>
          <w:sz w:val="20"/>
          <w:szCs w:val="16"/>
        </w:rPr>
        <w:t xml:space="preserve">). The results are shown in Figure </w:t>
      </w:r>
      <w:del w:id="35" w:author="Umberto Michelucci" w:date="2022-01-03T11:14:00Z">
        <w:r w:rsidR="00713D93" w:rsidDel="00861BDA">
          <w:rPr>
            <w:sz w:val="20"/>
            <w:szCs w:val="16"/>
          </w:rPr>
          <w:delText>4</w:delText>
        </w:r>
      </w:del>
      <w:ins w:id="36" w:author="Umberto Michelucci" w:date="2022-01-03T11:14:00Z">
        <w:r w:rsidR="00861BDA">
          <w:rPr>
            <w:sz w:val="20"/>
            <w:szCs w:val="16"/>
          </w:rPr>
          <w:t>3</w:t>
        </w:r>
      </w:ins>
      <w:r w:rsidRPr="00E86F28">
        <w:rPr>
          <w:sz w:val="20"/>
          <w:szCs w:val="16"/>
        </w:rPr>
        <w:t>-6.</w:t>
      </w:r>
    </w:p>
    <w:p w14:paraId="2DA939B0" w14:textId="77777777" w:rsidR="00D2163D" w:rsidRPr="00E86F28" w:rsidRDefault="00D2163D" w:rsidP="007D2C4C">
      <w:pPr>
        <w:pStyle w:val="BodyTextFirst"/>
        <w:rPr>
          <w:sz w:val="20"/>
          <w:szCs w:val="16"/>
        </w:rPr>
      </w:pPr>
    </w:p>
    <w:p w14:paraId="0BAC33AD" w14:textId="5016E5DC" w:rsidR="00D2163D" w:rsidRPr="00E86F28" w:rsidRDefault="00D2163D" w:rsidP="00D2163D">
      <w:pPr>
        <w:pStyle w:val="BodyTextFirst"/>
        <w:jc w:val="center"/>
        <w:rPr>
          <w:sz w:val="20"/>
          <w:szCs w:val="16"/>
        </w:rPr>
      </w:pPr>
      <w:r w:rsidRPr="00E86F28">
        <w:rPr>
          <w:noProof/>
          <w:sz w:val="20"/>
          <w:szCs w:val="16"/>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7BBED6DD" w:rsidR="00D2163D" w:rsidRPr="00E86F28" w:rsidRDefault="00D2163D" w:rsidP="00D2163D">
      <w:pPr>
        <w:pStyle w:val="FigureCaption"/>
        <w:rPr>
          <w:sz w:val="21"/>
          <w:szCs w:val="16"/>
        </w:rPr>
      </w:pPr>
      <w:r w:rsidRPr="00E86F28">
        <w:rPr>
          <w:sz w:val="21"/>
          <w:szCs w:val="16"/>
        </w:rPr>
        <w:t xml:space="preserve">Figure </w:t>
      </w:r>
      <w:del w:id="37" w:author="Umberto Michelucci" w:date="2022-01-03T11:14:00Z">
        <w:r w:rsidR="00713D93" w:rsidDel="00861BDA">
          <w:rPr>
            <w:sz w:val="21"/>
            <w:szCs w:val="16"/>
          </w:rPr>
          <w:delText>4</w:delText>
        </w:r>
      </w:del>
      <w:ins w:id="38" w:author="Umberto Michelucci" w:date="2022-01-03T11:14:00Z">
        <w:r w:rsidR="00861BDA">
          <w:rPr>
            <w:sz w:val="21"/>
            <w:szCs w:val="16"/>
          </w:rPr>
          <w:t>3</w:t>
        </w:r>
      </w:ins>
      <w:r w:rsidRPr="00E86F28">
        <w:rPr>
          <w:sz w:val="21"/>
          <w:szCs w:val="16"/>
        </w:rPr>
        <w:t>-6</w:t>
      </w:r>
      <w:r w:rsidR="00C27F04" w:rsidRPr="00E86F28">
        <w:rPr>
          <w:sz w:val="21"/>
          <w:szCs w:val="16"/>
        </w:rPr>
        <w:t>.</w:t>
      </w:r>
      <w:r w:rsidRPr="00E86F28">
        <w:rPr>
          <w:sz w:val="21"/>
          <w:szCs w:val="16"/>
        </w:rPr>
        <w:t xml:space="preserve"> The result (</w:t>
      </w:r>
      <w:r w:rsidR="00BB7BC8" w:rsidRPr="00E86F28">
        <w:rPr>
          <w:sz w:val="21"/>
          <w:szCs w:val="16"/>
        </w:rPr>
        <w:t>red</w:t>
      </w:r>
      <w:r w:rsidRPr="00E86F28">
        <w:rPr>
          <w:sz w:val="21"/>
          <w:szCs w:val="16"/>
        </w:rPr>
        <w:t xml:space="preserve"> line) for a 2-degree polynomial.</w:t>
      </w:r>
    </w:p>
    <w:p w14:paraId="260D873D" w14:textId="7DC120A2" w:rsidR="00D2163D" w:rsidRPr="00E86F28" w:rsidRDefault="00D2163D" w:rsidP="007D2C4C">
      <w:pPr>
        <w:pStyle w:val="BodyTextFirst"/>
        <w:rPr>
          <w:sz w:val="20"/>
          <w:szCs w:val="16"/>
        </w:rPr>
      </w:pPr>
      <w:r w:rsidRPr="00E86F28">
        <w:rPr>
          <w:sz w:val="20"/>
          <w:szCs w:val="16"/>
        </w:rPr>
        <w:lastRenderedPageBreak/>
        <w:t>That is better. This model seems to capture the main features of the data, ignoring the random noise. Now let us try a very complex model, a 21-degree polynomial (</w:t>
      </w:r>
      <m:oMath>
        <m:r>
          <w:rPr>
            <w:rFonts w:ascii="Cambria Math" w:hAnsi="Cambria Math"/>
            <w:sz w:val="20"/>
            <w:szCs w:val="16"/>
          </w:rPr>
          <m:t>K=21</m:t>
        </m:r>
      </m:oMath>
      <w:r w:rsidRPr="00E86F28">
        <w:rPr>
          <w:sz w:val="20"/>
          <w:szCs w:val="16"/>
        </w:rPr>
        <w:t xml:space="preserve">). Results are shown in Figure </w:t>
      </w:r>
      <w:del w:id="39" w:author="Umberto Michelucci" w:date="2022-01-03T11:14:00Z">
        <w:r w:rsidR="00713D93" w:rsidDel="00861BDA">
          <w:rPr>
            <w:sz w:val="20"/>
            <w:szCs w:val="16"/>
          </w:rPr>
          <w:delText>4</w:delText>
        </w:r>
      </w:del>
      <w:ins w:id="40" w:author="Umberto Michelucci" w:date="2022-01-03T11:14:00Z">
        <w:r w:rsidR="00861BDA">
          <w:rPr>
            <w:sz w:val="20"/>
            <w:szCs w:val="16"/>
          </w:rPr>
          <w:t>3</w:t>
        </w:r>
      </w:ins>
      <w:r w:rsidRPr="00E86F28">
        <w:rPr>
          <w:sz w:val="20"/>
          <w:szCs w:val="16"/>
        </w:rPr>
        <w:t>-7.</w:t>
      </w:r>
    </w:p>
    <w:p w14:paraId="4B267DC1" w14:textId="77777777" w:rsidR="00BB7BC8" w:rsidRPr="00E86F28" w:rsidRDefault="00BB7BC8" w:rsidP="007D2C4C">
      <w:pPr>
        <w:pStyle w:val="BodyTextFirst"/>
        <w:rPr>
          <w:sz w:val="20"/>
          <w:szCs w:val="16"/>
        </w:rPr>
      </w:pPr>
    </w:p>
    <w:p w14:paraId="78B5AF7E" w14:textId="338873C5" w:rsidR="007D2C4C" w:rsidRPr="00E86F28" w:rsidRDefault="00BB7BC8" w:rsidP="00BB7BC8">
      <w:pPr>
        <w:pStyle w:val="BodyTextFirst"/>
        <w:jc w:val="center"/>
        <w:rPr>
          <w:sz w:val="20"/>
          <w:szCs w:val="16"/>
        </w:rPr>
      </w:pPr>
      <w:r w:rsidRPr="00E86F28">
        <w:rPr>
          <w:noProof/>
          <w:sz w:val="20"/>
          <w:szCs w:val="16"/>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8"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0276072C" w:rsidR="00BB7BC8" w:rsidRPr="00E86F28" w:rsidRDefault="00BB7BC8" w:rsidP="00BB7BC8">
      <w:pPr>
        <w:pStyle w:val="FigureCaption"/>
        <w:rPr>
          <w:sz w:val="21"/>
          <w:szCs w:val="16"/>
        </w:rPr>
      </w:pPr>
      <w:r w:rsidRPr="00E86F28">
        <w:rPr>
          <w:sz w:val="21"/>
          <w:szCs w:val="16"/>
        </w:rPr>
        <w:t xml:space="preserve">Figure </w:t>
      </w:r>
      <w:del w:id="41" w:author="Umberto Michelucci" w:date="2022-01-03T11:14:00Z">
        <w:r w:rsidR="00713D93" w:rsidDel="00861BDA">
          <w:rPr>
            <w:sz w:val="21"/>
            <w:szCs w:val="16"/>
          </w:rPr>
          <w:delText>4</w:delText>
        </w:r>
      </w:del>
      <w:ins w:id="42" w:author="Umberto Michelucci" w:date="2022-01-03T11:14:00Z">
        <w:r w:rsidR="00861BDA">
          <w:rPr>
            <w:sz w:val="21"/>
            <w:szCs w:val="16"/>
          </w:rPr>
          <w:t>3</w:t>
        </w:r>
      </w:ins>
      <w:r w:rsidRPr="00E86F28">
        <w:rPr>
          <w:sz w:val="21"/>
          <w:szCs w:val="16"/>
        </w:rPr>
        <w:t>-7. The result for a 21-degree polynomial model.</w:t>
      </w:r>
    </w:p>
    <w:p w14:paraId="54AEB90B" w14:textId="277DB9A7" w:rsidR="00BB7BC8" w:rsidRPr="00E86F28" w:rsidRDefault="00BB7BC8" w:rsidP="00BB7BC8">
      <w:pPr>
        <w:pStyle w:val="BodyTextFirst"/>
        <w:rPr>
          <w:sz w:val="20"/>
          <w:szCs w:val="16"/>
        </w:rPr>
      </w:pPr>
      <w:r w:rsidRPr="00E86F28">
        <w:rPr>
          <w:sz w:val="20"/>
          <w:szCs w:val="16"/>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86F28">
        <w:rPr>
          <w:sz w:val="20"/>
          <w:szCs w:val="16"/>
        </w:rPr>
        <w:t>and do not describe the data correctly</w:t>
      </w:r>
      <w:r w:rsidRPr="00E86F28">
        <w:rPr>
          <w:sz w:val="20"/>
          <w:szCs w:val="16"/>
        </w:rPr>
        <w:t>.</w:t>
      </w:r>
    </w:p>
    <w:p w14:paraId="6469E7F9" w14:textId="0C9F6EBD" w:rsidR="00BB7BC8" w:rsidRPr="00E86F28" w:rsidRDefault="00BB7BC8" w:rsidP="00BB7BC8">
      <w:pPr>
        <w:pStyle w:val="BodyTextCont"/>
        <w:rPr>
          <w:sz w:val="20"/>
          <w:szCs w:val="20"/>
        </w:rPr>
      </w:pPr>
      <w:r w:rsidRPr="00E86F28">
        <w:rPr>
          <w:sz w:val="20"/>
          <w:szCs w:val="20"/>
        </w:rPr>
        <w:t xml:space="preserve">In this case we talk about </w:t>
      </w:r>
      <w:r w:rsidRPr="00E86F28">
        <w:rPr>
          <w:rStyle w:val="Strong"/>
          <w:sz w:val="20"/>
          <w:szCs w:val="20"/>
        </w:rPr>
        <w:t>overfitting</w:t>
      </w:r>
      <w:r w:rsidRPr="00E86F28">
        <w:rPr>
          <w:sz w:val="20"/>
          <w:szCs w:val="20"/>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w:t>
      </w:r>
      <w:del w:id="43" w:author="Umberto Michelucci" w:date="2022-01-03T11:14:00Z">
        <w:r w:rsidR="00713D93" w:rsidDel="00861BDA">
          <w:rPr>
            <w:sz w:val="20"/>
            <w:szCs w:val="20"/>
          </w:rPr>
          <w:delText>4</w:delText>
        </w:r>
      </w:del>
      <w:ins w:id="44" w:author="Umberto Michelucci" w:date="2022-01-03T11:14:00Z">
        <w:r w:rsidR="00861BDA">
          <w:rPr>
            <w:sz w:val="20"/>
            <w:szCs w:val="20"/>
          </w:rPr>
          <w:t>3</w:t>
        </w:r>
      </w:ins>
      <w:r w:rsidRPr="00E86F28">
        <w:rPr>
          <w:sz w:val="20"/>
          <w:szCs w:val="20"/>
        </w:rPr>
        <w:t xml:space="preserve">-7) would make no sense on new data. </w:t>
      </w:r>
    </w:p>
    <w:p w14:paraId="4DFDADF1" w14:textId="083C43CB" w:rsidR="00BB7BC8" w:rsidRPr="00E86F28" w:rsidRDefault="00BB7BC8" w:rsidP="00BB7BC8">
      <w:pPr>
        <w:pStyle w:val="BodyTextCont"/>
        <w:rPr>
          <w:sz w:val="20"/>
          <w:szCs w:val="20"/>
        </w:rPr>
      </w:pPr>
      <w:r w:rsidRPr="00E86F28">
        <w:rPr>
          <w:sz w:val="20"/>
          <w:szCs w:val="20"/>
        </w:rPr>
        <w:t xml:space="preserve">In Figure </w:t>
      </w:r>
      <w:del w:id="45" w:author="Umberto Michelucci" w:date="2022-01-03T11:14:00Z">
        <w:r w:rsidR="00713D93" w:rsidDel="00861BDA">
          <w:rPr>
            <w:sz w:val="20"/>
            <w:szCs w:val="20"/>
          </w:rPr>
          <w:delText>4</w:delText>
        </w:r>
      </w:del>
      <w:ins w:id="46" w:author="Umberto Michelucci" w:date="2022-01-03T11:14:00Z">
        <w:r w:rsidR="00861BDA">
          <w:rPr>
            <w:sz w:val="20"/>
            <w:szCs w:val="20"/>
          </w:rPr>
          <w:t>3</w:t>
        </w:r>
      </w:ins>
      <w:r w:rsidRPr="00E86F28">
        <w:rPr>
          <w:sz w:val="20"/>
          <w:szCs w:val="20"/>
        </w:rPr>
        <w:t xml:space="preserve">-8,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86F28">
        <w:rPr>
          <w:rStyle w:val="Emphasis"/>
          <w:sz w:val="20"/>
          <w:szCs w:val="20"/>
        </w:rPr>
        <w:t>high variance</w:t>
      </w:r>
      <w:r w:rsidRPr="00E86F28">
        <w:rPr>
          <w:sz w:val="20"/>
          <w:szCs w:val="20"/>
        </w:rPr>
        <w:t>.</w:t>
      </w:r>
    </w:p>
    <w:p w14:paraId="24DD0A9F" w14:textId="675E8B66" w:rsidR="00BB7BC8" w:rsidRPr="00E86F28" w:rsidRDefault="00BB7BC8" w:rsidP="00BB7BC8">
      <w:pPr>
        <w:pStyle w:val="BodyTextFirst"/>
        <w:rPr>
          <w:sz w:val="20"/>
          <w:szCs w:val="16"/>
        </w:rPr>
      </w:pPr>
    </w:p>
    <w:p w14:paraId="3116B4C7" w14:textId="416F4DD7" w:rsidR="00AC094A" w:rsidRPr="00E86F28" w:rsidRDefault="00AC094A" w:rsidP="00AC094A">
      <w:pPr>
        <w:pStyle w:val="BodyTextFirst"/>
        <w:jc w:val="center"/>
        <w:rPr>
          <w:sz w:val="20"/>
          <w:szCs w:val="16"/>
        </w:rPr>
      </w:pPr>
      <w:r w:rsidRPr="00E86F28">
        <w:rPr>
          <w:noProof/>
          <w:sz w:val="20"/>
          <w:szCs w:val="16"/>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9"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1F6C32F7" w:rsidR="00AC094A" w:rsidRPr="00E86F28" w:rsidRDefault="00AC094A" w:rsidP="00AC094A">
      <w:pPr>
        <w:pStyle w:val="FigureCaption"/>
        <w:rPr>
          <w:sz w:val="21"/>
          <w:szCs w:val="16"/>
        </w:rPr>
      </w:pPr>
      <w:r w:rsidRPr="00E86F28">
        <w:rPr>
          <w:sz w:val="21"/>
          <w:szCs w:val="16"/>
        </w:rPr>
        <w:t xml:space="preserve">Figure </w:t>
      </w:r>
      <w:del w:id="47" w:author="Umberto Michelucci" w:date="2022-01-03T11:14:00Z">
        <w:r w:rsidR="00713D93" w:rsidDel="00861BDA">
          <w:rPr>
            <w:sz w:val="21"/>
            <w:szCs w:val="16"/>
          </w:rPr>
          <w:delText>4</w:delText>
        </w:r>
      </w:del>
      <w:ins w:id="48" w:author="Umberto Michelucci" w:date="2022-01-03T11:14:00Z">
        <w:r w:rsidR="00861BDA">
          <w:rPr>
            <w:sz w:val="21"/>
            <w:szCs w:val="16"/>
          </w:rPr>
          <w:t>3</w:t>
        </w:r>
      </w:ins>
      <w:r w:rsidRPr="00E86F28">
        <w:rPr>
          <w:sz w:val="21"/>
          <w:szCs w:val="16"/>
        </w:rPr>
        <w:t>-8. The result of our model with a 21-degree polynomial fitted to 10 different datasets generated with different random noise values added.</w:t>
      </w:r>
    </w:p>
    <w:p w14:paraId="1B26A30B" w14:textId="2A59BFFC" w:rsidR="00AC094A" w:rsidRPr="00E86F28" w:rsidRDefault="00AC094A" w:rsidP="00AC094A">
      <w:pPr>
        <w:pStyle w:val="BodyTextFirst"/>
        <w:rPr>
          <w:sz w:val="20"/>
          <w:szCs w:val="16"/>
        </w:rPr>
      </w:pPr>
      <w:r w:rsidRPr="00E86F28">
        <w:rPr>
          <w:sz w:val="20"/>
          <w:szCs w:val="16"/>
        </w:rPr>
        <w:t xml:space="preserve">Now let us do the same plot with our linear model while varying our random noise as we did in Figure </w:t>
      </w:r>
      <w:r w:rsidR="00713D93">
        <w:rPr>
          <w:sz w:val="20"/>
          <w:szCs w:val="16"/>
        </w:rPr>
        <w:t>4</w:t>
      </w:r>
      <w:r w:rsidRPr="00E86F28">
        <w:rPr>
          <w:sz w:val="20"/>
          <w:szCs w:val="16"/>
        </w:rPr>
        <w:t xml:space="preserve">-8. You can check the results in Figure </w:t>
      </w:r>
      <w:r w:rsidR="00713D93">
        <w:rPr>
          <w:sz w:val="20"/>
          <w:szCs w:val="16"/>
        </w:rPr>
        <w:t>4</w:t>
      </w:r>
      <w:r w:rsidRPr="00E86F28">
        <w:rPr>
          <w:sz w:val="20"/>
          <w:szCs w:val="16"/>
        </w:rPr>
        <w:t>-9.</w:t>
      </w:r>
    </w:p>
    <w:p w14:paraId="04774BDD" w14:textId="6FA61F5F" w:rsidR="00AC094A" w:rsidRPr="00E86F28" w:rsidRDefault="00AC094A" w:rsidP="00AC094A">
      <w:pPr>
        <w:pStyle w:val="BodyTextFirst"/>
        <w:rPr>
          <w:sz w:val="20"/>
          <w:szCs w:val="16"/>
        </w:rPr>
      </w:pPr>
    </w:p>
    <w:p w14:paraId="530E614B" w14:textId="3960DED2" w:rsidR="00AC094A" w:rsidRPr="00E86F28" w:rsidRDefault="00AC094A" w:rsidP="00AC094A">
      <w:pPr>
        <w:pStyle w:val="BodyTextFirst"/>
        <w:jc w:val="center"/>
        <w:rPr>
          <w:sz w:val="20"/>
          <w:szCs w:val="16"/>
        </w:rPr>
      </w:pPr>
      <w:r w:rsidRPr="00E86F28">
        <w:rPr>
          <w:noProof/>
          <w:sz w:val="20"/>
          <w:szCs w:val="16"/>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0"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39DF42DD" w:rsidR="00AC094A" w:rsidRPr="00E86F28" w:rsidRDefault="00AC094A" w:rsidP="00AC094A">
      <w:pPr>
        <w:pStyle w:val="FigureCaption"/>
        <w:rPr>
          <w:sz w:val="21"/>
          <w:szCs w:val="16"/>
        </w:rPr>
      </w:pPr>
      <w:r w:rsidRPr="00E86F28">
        <w:rPr>
          <w:sz w:val="21"/>
          <w:szCs w:val="16"/>
        </w:rPr>
        <w:t xml:space="preserve">Figure </w:t>
      </w:r>
      <w:del w:id="49" w:author="Umberto Michelucci" w:date="2022-01-03T11:14:00Z">
        <w:r w:rsidR="00713D93" w:rsidDel="00861BDA">
          <w:rPr>
            <w:sz w:val="21"/>
            <w:szCs w:val="16"/>
          </w:rPr>
          <w:delText>4</w:delText>
        </w:r>
      </w:del>
      <w:ins w:id="50" w:author="Umberto Michelucci" w:date="2022-01-03T11:14:00Z">
        <w:r w:rsidR="00861BDA">
          <w:rPr>
            <w:sz w:val="21"/>
            <w:szCs w:val="16"/>
          </w:rPr>
          <w:t>3</w:t>
        </w:r>
      </w:ins>
      <w:r w:rsidRPr="00E86F28">
        <w:rPr>
          <w:sz w:val="21"/>
          <w:szCs w:val="16"/>
        </w:rPr>
        <w:t xml:space="preserve">-9. The result of our linear model applied to data where we have randomly changed the random noise. For easier comparison with Figure </w:t>
      </w:r>
      <w:r w:rsidR="00713D93">
        <w:rPr>
          <w:sz w:val="21"/>
          <w:szCs w:val="16"/>
        </w:rPr>
        <w:t>4</w:t>
      </w:r>
      <w:r w:rsidRPr="00E86F28">
        <w:rPr>
          <w:sz w:val="21"/>
          <w:szCs w:val="16"/>
        </w:rPr>
        <w:t>-8 we have used the same scale.</w:t>
      </w:r>
    </w:p>
    <w:p w14:paraId="7C4BD950" w14:textId="77777777" w:rsidR="00AC094A" w:rsidRPr="00E86F28" w:rsidRDefault="00AC094A" w:rsidP="00AC094A">
      <w:pPr>
        <w:pStyle w:val="BodyTextFirst"/>
        <w:rPr>
          <w:sz w:val="20"/>
          <w:szCs w:val="16"/>
        </w:rPr>
      </w:pPr>
      <w:r w:rsidRPr="00E86F28">
        <w:rPr>
          <w:sz w:val="20"/>
          <w:szCs w:val="16"/>
        </w:rPr>
        <w:lastRenderedPageBreak/>
        <w:t xml:space="preserve">You can see that our model is much more stable. Our linear model does not capture any feature that is dependent from our noise, but it misses the main features of our data (the concave nature). We talk here of </w:t>
      </w:r>
      <w:r w:rsidRPr="00E86F28">
        <w:rPr>
          <w:rStyle w:val="Emphasis"/>
          <w:sz w:val="20"/>
          <w:szCs w:val="16"/>
        </w:rPr>
        <w:t>high bias</w:t>
      </w:r>
      <w:r w:rsidRPr="00E86F28">
        <w:rPr>
          <w:sz w:val="20"/>
          <w:szCs w:val="16"/>
        </w:rPr>
        <w:t>.</w:t>
      </w:r>
    </w:p>
    <w:p w14:paraId="14575FED" w14:textId="5CE4E29E" w:rsidR="00AC094A" w:rsidRPr="00E86F28" w:rsidRDefault="00AC094A" w:rsidP="00AC094A">
      <w:pPr>
        <w:pStyle w:val="BodyTextCont"/>
        <w:rPr>
          <w:sz w:val="20"/>
          <w:szCs w:val="20"/>
        </w:rPr>
      </w:pPr>
      <w:r w:rsidRPr="00E86F28">
        <w:rPr>
          <w:sz w:val="20"/>
          <w:szCs w:val="20"/>
        </w:rPr>
        <w:t xml:space="preserve">Figure </w:t>
      </w:r>
      <w:del w:id="51" w:author="Umberto Michelucci" w:date="2022-01-03T11:14:00Z">
        <w:r w:rsidR="00713D93" w:rsidDel="00861BDA">
          <w:rPr>
            <w:sz w:val="20"/>
            <w:szCs w:val="20"/>
          </w:rPr>
          <w:delText>4</w:delText>
        </w:r>
      </w:del>
      <w:ins w:id="52" w:author="Umberto Michelucci" w:date="2022-01-03T11:14:00Z">
        <w:r w:rsidR="00861BDA">
          <w:rPr>
            <w:sz w:val="20"/>
            <w:szCs w:val="20"/>
          </w:rPr>
          <w:t>3</w:t>
        </w:r>
      </w:ins>
      <w:r w:rsidRPr="00E86F28">
        <w:rPr>
          <w:sz w:val="20"/>
          <w:szCs w:val="20"/>
        </w:rPr>
        <w:t xml:space="preserve">-10 should help you in getting an intuitive understanding of bias and variance. </w:t>
      </w:r>
    </w:p>
    <w:p w14:paraId="3C0E02CC" w14:textId="7C02806E" w:rsidR="00AC094A" w:rsidRPr="00E86F28" w:rsidRDefault="00AC094A" w:rsidP="00AC094A">
      <w:pPr>
        <w:pStyle w:val="BodyTextCont"/>
        <w:rPr>
          <w:sz w:val="20"/>
          <w:szCs w:val="20"/>
        </w:rPr>
      </w:pPr>
    </w:p>
    <w:p w14:paraId="0705F08E" w14:textId="4C36FD73" w:rsidR="00195FCC" w:rsidRPr="00E86F28" w:rsidRDefault="00E56D2D" w:rsidP="00195FCC">
      <w:pPr>
        <w:pStyle w:val="BodyTextFirst"/>
        <w:jc w:val="center"/>
        <w:rPr>
          <w:sz w:val="20"/>
          <w:szCs w:val="16"/>
          <w:highlight w:val="yellow"/>
        </w:rPr>
      </w:pPr>
      <w:r w:rsidRPr="00E86F28">
        <w:rPr>
          <w:noProof/>
          <w:sz w:val="20"/>
          <w:szCs w:val="16"/>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69E4BC16" w:rsidR="00195FCC" w:rsidRPr="00E86F28" w:rsidRDefault="00195FCC" w:rsidP="00195FCC">
      <w:pPr>
        <w:pStyle w:val="FigureCaption"/>
        <w:rPr>
          <w:sz w:val="21"/>
          <w:szCs w:val="16"/>
        </w:rPr>
      </w:pPr>
      <w:r w:rsidRPr="00E86F28">
        <w:rPr>
          <w:sz w:val="21"/>
          <w:szCs w:val="16"/>
        </w:rPr>
        <w:t xml:space="preserve">Figure </w:t>
      </w:r>
      <w:del w:id="53" w:author="Umberto Michelucci" w:date="2022-01-03T11:14:00Z">
        <w:r w:rsidR="00713D93" w:rsidDel="00861BDA">
          <w:rPr>
            <w:sz w:val="21"/>
            <w:szCs w:val="16"/>
          </w:rPr>
          <w:delText>4</w:delText>
        </w:r>
      </w:del>
      <w:ins w:id="54" w:author="Umberto Michelucci" w:date="2022-01-03T11:14:00Z">
        <w:r w:rsidR="00861BDA">
          <w:rPr>
            <w:sz w:val="21"/>
            <w:szCs w:val="16"/>
          </w:rPr>
          <w:t>3</w:t>
        </w:r>
      </w:ins>
      <w:r w:rsidRPr="00E86F28">
        <w:rPr>
          <w:sz w:val="21"/>
          <w:szCs w:val="16"/>
        </w:rPr>
        <w:t>-10.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86F28" w:rsidRDefault="00195FCC" w:rsidP="00195FCC">
      <w:pPr>
        <w:pStyle w:val="BodyTextFirst"/>
        <w:rPr>
          <w:sz w:val="20"/>
          <w:szCs w:val="16"/>
        </w:rPr>
      </w:pPr>
      <w:r w:rsidRPr="00E86F28">
        <w:rPr>
          <w:sz w:val="20"/>
          <w:szCs w:val="16"/>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86F28" w:rsidRDefault="00195FCC" w:rsidP="00195FCC">
      <w:pPr>
        <w:pStyle w:val="NoteTipCaution"/>
        <w:rPr>
          <w:sz w:val="22"/>
          <w:szCs w:val="20"/>
        </w:rPr>
      </w:pPr>
      <w:r w:rsidRPr="00E86F28">
        <w:rPr>
          <w:rStyle w:val="Strong"/>
          <w:sz w:val="22"/>
          <w:szCs w:val="20"/>
        </w:rPr>
        <w:t>Note</w:t>
      </w:r>
      <w:r w:rsidRPr="00E86F28">
        <w:rPr>
          <w:sz w:val="22"/>
          <w:szCs w:val="20"/>
        </w:rPr>
        <w:t xml:space="preserve"> The essence of </w:t>
      </w:r>
      <w:r w:rsidRPr="00E86F28">
        <w:rPr>
          <w:rStyle w:val="Strong"/>
          <w:sz w:val="22"/>
          <w:szCs w:val="20"/>
        </w:rPr>
        <w:t>overfitting</w:t>
      </w:r>
      <w:r w:rsidRPr="00E86F28">
        <w:rPr>
          <w:sz w:val="22"/>
          <w:szCs w:val="20"/>
        </w:rPr>
        <w:t xml:space="preserve"> is to have unknowingly extracted some of the residual variation (</w:t>
      </w:r>
      <w:proofErr w:type="gramStart"/>
      <w:r w:rsidRPr="00E86F28">
        <w:rPr>
          <w:sz w:val="22"/>
          <w:szCs w:val="20"/>
        </w:rPr>
        <w:t>i.e.</w:t>
      </w:r>
      <w:proofErr w:type="gramEnd"/>
      <w:r w:rsidRPr="00E86F28">
        <w:rPr>
          <w:sz w:val="22"/>
          <w:szCs w:val="20"/>
        </w:rPr>
        <w:t xml:space="preserve"> the noise) as if that variation represented underlying model structure</w:t>
      </w:r>
      <w:r w:rsidR="00C60DAF" w:rsidRPr="00E86F28">
        <w:rPr>
          <w:sz w:val="22"/>
          <w:szCs w:val="20"/>
        </w:rPr>
        <w:t xml:space="preserve"> [1</w:t>
      </w:r>
      <w:r w:rsidR="008C0CD8" w:rsidRPr="00E86F28">
        <w:rPr>
          <w:sz w:val="22"/>
          <w:szCs w:val="20"/>
        </w:rPr>
        <w:t xml:space="preserve">]. </w:t>
      </w:r>
      <w:r w:rsidRPr="00E86F28">
        <w:rPr>
          <w:sz w:val="22"/>
          <w:szCs w:val="20"/>
        </w:rPr>
        <w:t xml:space="preserve">The opposite is called </w:t>
      </w:r>
      <w:r w:rsidR="00C37219" w:rsidRPr="00E86F28">
        <w:rPr>
          <w:rStyle w:val="Strong"/>
          <w:sz w:val="22"/>
          <w:szCs w:val="20"/>
        </w:rPr>
        <w:t>underfitting</w:t>
      </w:r>
      <w:r w:rsidR="00C37219" w:rsidRPr="00E86F28">
        <w:rPr>
          <w:sz w:val="22"/>
          <w:szCs w:val="20"/>
        </w:rPr>
        <w:t xml:space="preserve"> when</w:t>
      </w:r>
      <w:r w:rsidRPr="00E86F28">
        <w:rPr>
          <w:sz w:val="22"/>
          <w:szCs w:val="20"/>
        </w:rPr>
        <w:t xml:space="preserve"> the model cannot capture the structure of the data.</w:t>
      </w:r>
    </w:p>
    <w:p w14:paraId="607D3485" w14:textId="17A5DB4C" w:rsidR="00C37219" w:rsidRPr="00E86F28" w:rsidRDefault="00C37219" w:rsidP="00C37219">
      <w:pPr>
        <w:pStyle w:val="BodyTextFirst"/>
        <w:rPr>
          <w:sz w:val="20"/>
          <w:szCs w:val="16"/>
        </w:rPr>
      </w:pPr>
      <w:r w:rsidRPr="00E86F28">
        <w:rPr>
          <w:sz w:val="20"/>
          <w:szCs w:val="16"/>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86F28" w:rsidRDefault="00C37219" w:rsidP="00C37219">
      <w:pPr>
        <w:pStyle w:val="Heading2"/>
        <w:rPr>
          <w:sz w:val="32"/>
          <w:szCs w:val="22"/>
        </w:rPr>
      </w:pPr>
      <w:bookmarkStart w:id="55" w:name="_Toc86998080"/>
      <w:r w:rsidRPr="00E86F28">
        <w:rPr>
          <w:sz w:val="32"/>
          <w:szCs w:val="22"/>
        </w:rPr>
        <w:t>Basic error analysis</w:t>
      </w:r>
      <w:bookmarkEnd w:id="55"/>
    </w:p>
    <w:p w14:paraId="7C9D5B55" w14:textId="163FF39F" w:rsidR="00C37219" w:rsidRPr="00E86F28" w:rsidRDefault="00C37219" w:rsidP="00C37219">
      <w:pPr>
        <w:pStyle w:val="BodyTextFirst"/>
        <w:rPr>
          <w:sz w:val="20"/>
          <w:szCs w:val="16"/>
        </w:rPr>
      </w:pPr>
      <w:r w:rsidRPr="00E86F28">
        <w:rPr>
          <w:sz w:val="20"/>
          <w:szCs w:val="16"/>
        </w:rPr>
        <w:t>To check how our model is doing and to perform a proper error analysis we need to split our dataset in two parts</w:t>
      </w:r>
      <w:r w:rsidR="00547F46" w:rsidRPr="00E86F28">
        <w:rPr>
          <w:rStyle w:val="FootnoteReference"/>
          <w:sz w:val="20"/>
          <w:szCs w:val="16"/>
        </w:rPr>
        <w:footnoteReference w:id="3"/>
      </w:r>
      <w:r w:rsidRPr="00E86F28">
        <w:rPr>
          <w:sz w:val="20"/>
          <w:szCs w:val="16"/>
        </w:rPr>
        <w:t>:</w:t>
      </w:r>
    </w:p>
    <w:p w14:paraId="4342D7F7" w14:textId="5CC766CA" w:rsidR="00547F46" w:rsidRPr="00E86F28" w:rsidRDefault="00547F46" w:rsidP="00547F46">
      <w:pPr>
        <w:pStyle w:val="Bullet"/>
        <w:rPr>
          <w:sz w:val="20"/>
          <w:szCs w:val="20"/>
        </w:rPr>
      </w:pPr>
      <w:r w:rsidRPr="00E86F28">
        <w:rPr>
          <w:rStyle w:val="Strong"/>
          <w:sz w:val="20"/>
          <w:szCs w:val="20"/>
        </w:rPr>
        <w:t>Training dataset</w:t>
      </w:r>
      <w:r w:rsidRPr="00E86F28">
        <w:rPr>
          <w:sz w:val="20"/>
          <w:szCs w:val="20"/>
        </w:rPr>
        <w:t>: the model is trained on this dataset using the inputs and the relative labels and using an optimizer algorithm like gradient descent. Often this set is indicated as the "train set”.</w:t>
      </w:r>
    </w:p>
    <w:p w14:paraId="76640A06" w14:textId="27345CD5" w:rsidR="00547F46" w:rsidRPr="00E86F28" w:rsidRDefault="00547F46" w:rsidP="00547F46">
      <w:pPr>
        <w:pStyle w:val="Bullet"/>
        <w:rPr>
          <w:sz w:val="20"/>
          <w:szCs w:val="20"/>
        </w:rPr>
      </w:pPr>
      <w:r w:rsidRPr="00E86F28">
        <w:rPr>
          <w:rStyle w:val="Strong"/>
          <w:sz w:val="20"/>
          <w:szCs w:val="20"/>
        </w:rPr>
        <w:t>Development (or validation) set</w:t>
      </w:r>
      <w:r w:rsidRPr="00E86F28">
        <w:rPr>
          <w:sz w:val="20"/>
          <w:szCs w:val="20"/>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86F28" w:rsidRDefault="00547F46" w:rsidP="00547F46">
      <w:pPr>
        <w:pStyle w:val="BodyTextFirst"/>
        <w:rPr>
          <w:sz w:val="20"/>
          <w:szCs w:val="16"/>
        </w:rPr>
      </w:pPr>
      <w:r w:rsidRPr="00E86F28">
        <w:rPr>
          <w:sz w:val="20"/>
          <w:szCs w:val="16"/>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6E5AFF27" w:rsidR="00547F46" w:rsidRPr="00E86F28" w:rsidRDefault="00DE2FE8" w:rsidP="00DE2FE8">
      <w:pPr>
        <w:pStyle w:val="TableCaption"/>
        <w:rPr>
          <w:sz w:val="21"/>
          <w:szCs w:val="16"/>
        </w:rPr>
      </w:pPr>
      <w:r w:rsidRPr="00E86F28">
        <w:rPr>
          <w:sz w:val="21"/>
          <w:szCs w:val="16"/>
        </w:rPr>
        <w:t xml:space="preserve">Table </w:t>
      </w:r>
      <w:r w:rsidR="00713D93">
        <w:rPr>
          <w:sz w:val="21"/>
          <w:szCs w:val="16"/>
        </w:rPr>
        <w:t>4</w:t>
      </w:r>
      <w:r w:rsidRPr="00E86F28">
        <w:rPr>
          <w:sz w:val="21"/>
          <w:szCs w:val="16"/>
        </w:rPr>
        <w:t>-1.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86F28"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86F28" w:rsidRDefault="00547F46" w:rsidP="00547F46">
            <w:pPr>
              <w:pStyle w:val="BodyTextFirst"/>
              <w:jc w:val="center"/>
              <w:rPr>
                <w:rStyle w:val="Strong"/>
                <w:sz w:val="20"/>
                <w:szCs w:val="16"/>
              </w:rPr>
            </w:pPr>
            <w:r w:rsidRPr="00E86F28">
              <w:rPr>
                <w:rStyle w:val="Strong"/>
                <w:sz w:val="20"/>
                <w:szCs w:val="16"/>
              </w:rPr>
              <w:t>Error</w:t>
            </w:r>
          </w:p>
        </w:tc>
        <w:tc>
          <w:tcPr>
            <w:tcW w:w="1656" w:type="dxa"/>
            <w:tcBorders>
              <w:top w:val="single" w:sz="4" w:space="0" w:color="auto"/>
              <w:left w:val="single" w:sz="4" w:space="0" w:color="auto"/>
              <w:bottom w:val="single" w:sz="4" w:space="0" w:color="auto"/>
            </w:tcBorders>
          </w:tcPr>
          <w:p w14:paraId="06F80BE2" w14:textId="55F9EFBE" w:rsidR="00547F46" w:rsidRPr="00E86F28" w:rsidRDefault="00547F46" w:rsidP="00547F46">
            <w:pPr>
              <w:pStyle w:val="BodyTextFirst"/>
              <w:jc w:val="center"/>
              <w:rPr>
                <w:rStyle w:val="Strong"/>
                <w:sz w:val="20"/>
                <w:szCs w:val="16"/>
              </w:rPr>
            </w:pPr>
            <w:r w:rsidRPr="00E86F28">
              <w:rPr>
                <w:rStyle w:val="Strong"/>
                <w:sz w:val="20"/>
                <w:szCs w:val="16"/>
              </w:rPr>
              <w:t>Case A</w:t>
            </w:r>
          </w:p>
        </w:tc>
        <w:tc>
          <w:tcPr>
            <w:tcW w:w="1656" w:type="dxa"/>
            <w:tcBorders>
              <w:top w:val="single" w:sz="4" w:space="0" w:color="auto"/>
              <w:bottom w:val="single" w:sz="4" w:space="0" w:color="auto"/>
            </w:tcBorders>
          </w:tcPr>
          <w:p w14:paraId="74EC8D0E" w14:textId="7E59D0F2" w:rsidR="00547F46" w:rsidRPr="00E86F28" w:rsidRDefault="00547F46" w:rsidP="00547F46">
            <w:pPr>
              <w:pStyle w:val="BodyTextFirst"/>
              <w:jc w:val="center"/>
              <w:rPr>
                <w:rStyle w:val="Strong"/>
                <w:sz w:val="20"/>
                <w:szCs w:val="16"/>
              </w:rPr>
            </w:pPr>
            <w:r w:rsidRPr="00E86F28">
              <w:rPr>
                <w:rStyle w:val="Strong"/>
                <w:sz w:val="20"/>
                <w:szCs w:val="16"/>
              </w:rPr>
              <w:t>Case B</w:t>
            </w:r>
          </w:p>
        </w:tc>
        <w:tc>
          <w:tcPr>
            <w:tcW w:w="1656" w:type="dxa"/>
            <w:tcBorders>
              <w:top w:val="single" w:sz="4" w:space="0" w:color="auto"/>
              <w:bottom w:val="single" w:sz="4" w:space="0" w:color="auto"/>
            </w:tcBorders>
          </w:tcPr>
          <w:p w14:paraId="31EC3584" w14:textId="039AB3E1" w:rsidR="00547F46" w:rsidRPr="00E86F28" w:rsidRDefault="00547F46" w:rsidP="00547F46">
            <w:pPr>
              <w:pStyle w:val="BodyTextFirst"/>
              <w:jc w:val="center"/>
              <w:rPr>
                <w:rStyle w:val="Strong"/>
                <w:sz w:val="20"/>
                <w:szCs w:val="16"/>
              </w:rPr>
            </w:pPr>
            <w:r w:rsidRPr="00E86F28">
              <w:rPr>
                <w:rStyle w:val="Strong"/>
                <w:sz w:val="20"/>
                <w:szCs w:val="16"/>
              </w:rPr>
              <w:t>Case C</w:t>
            </w:r>
          </w:p>
        </w:tc>
        <w:tc>
          <w:tcPr>
            <w:tcW w:w="1657" w:type="dxa"/>
            <w:tcBorders>
              <w:top w:val="single" w:sz="4" w:space="0" w:color="auto"/>
              <w:bottom w:val="single" w:sz="4" w:space="0" w:color="auto"/>
            </w:tcBorders>
          </w:tcPr>
          <w:p w14:paraId="4DCDE44A" w14:textId="07192C62" w:rsidR="00547F46" w:rsidRPr="00E86F28" w:rsidRDefault="00547F46" w:rsidP="00547F46">
            <w:pPr>
              <w:pStyle w:val="BodyTextFirst"/>
              <w:jc w:val="center"/>
              <w:rPr>
                <w:rStyle w:val="Strong"/>
                <w:sz w:val="20"/>
                <w:szCs w:val="16"/>
              </w:rPr>
            </w:pPr>
            <w:r w:rsidRPr="00E86F28">
              <w:rPr>
                <w:rStyle w:val="Strong"/>
                <w:sz w:val="20"/>
                <w:szCs w:val="16"/>
              </w:rPr>
              <w:t>Case D</w:t>
            </w:r>
          </w:p>
        </w:tc>
      </w:tr>
      <w:tr w:rsidR="00547F46" w:rsidRPr="00E86F28" w14:paraId="112AC6E4" w14:textId="77777777" w:rsidTr="00AA0F6F">
        <w:tc>
          <w:tcPr>
            <w:tcW w:w="1655" w:type="dxa"/>
            <w:tcBorders>
              <w:top w:val="single" w:sz="4" w:space="0" w:color="auto"/>
              <w:right w:val="single" w:sz="4" w:space="0" w:color="auto"/>
            </w:tcBorders>
          </w:tcPr>
          <w:p w14:paraId="36E0C313" w14:textId="0CBE7EA6" w:rsidR="00547F46" w:rsidRPr="00E86F28" w:rsidRDefault="00547F46" w:rsidP="00547F46">
            <w:pPr>
              <w:pStyle w:val="BodyTextFirst"/>
              <w:jc w:val="center"/>
              <w:rPr>
                <w:sz w:val="20"/>
                <w:szCs w:val="16"/>
              </w:rPr>
            </w:pPr>
            <w:r w:rsidRPr="00E86F28">
              <w:rPr>
                <w:sz w:val="20"/>
                <w:szCs w:val="16"/>
              </w:rPr>
              <w:t>Train set error</w:t>
            </w:r>
          </w:p>
        </w:tc>
        <w:tc>
          <w:tcPr>
            <w:tcW w:w="1656" w:type="dxa"/>
            <w:tcBorders>
              <w:top w:val="single" w:sz="4" w:space="0" w:color="auto"/>
              <w:left w:val="single" w:sz="4" w:space="0" w:color="auto"/>
            </w:tcBorders>
          </w:tcPr>
          <w:p w14:paraId="67A885B1" w14:textId="7E5C51CF" w:rsidR="00547F46" w:rsidRPr="00E86F28" w:rsidRDefault="00547F46" w:rsidP="00547F46">
            <w:pPr>
              <w:pStyle w:val="BodyTextFirst"/>
              <w:jc w:val="center"/>
              <w:rPr>
                <w:sz w:val="20"/>
                <w:szCs w:val="16"/>
              </w:rPr>
            </w:pPr>
            <w:r w:rsidRPr="00E86F28">
              <w:rPr>
                <w:sz w:val="20"/>
                <w:szCs w:val="16"/>
              </w:rPr>
              <w:t>1%</w:t>
            </w:r>
          </w:p>
        </w:tc>
        <w:tc>
          <w:tcPr>
            <w:tcW w:w="1656" w:type="dxa"/>
            <w:tcBorders>
              <w:top w:val="single" w:sz="4" w:space="0" w:color="auto"/>
            </w:tcBorders>
          </w:tcPr>
          <w:p w14:paraId="471DD6AE" w14:textId="7CD1ED8C" w:rsidR="00547F46" w:rsidRPr="00E86F28" w:rsidRDefault="00547F46" w:rsidP="00547F46">
            <w:pPr>
              <w:pStyle w:val="BodyTextFirst"/>
              <w:jc w:val="center"/>
              <w:rPr>
                <w:sz w:val="20"/>
                <w:szCs w:val="16"/>
              </w:rPr>
            </w:pPr>
            <w:r w:rsidRPr="00E86F28">
              <w:rPr>
                <w:sz w:val="20"/>
                <w:szCs w:val="16"/>
              </w:rPr>
              <w:t>15%</w:t>
            </w:r>
          </w:p>
        </w:tc>
        <w:tc>
          <w:tcPr>
            <w:tcW w:w="1656" w:type="dxa"/>
            <w:tcBorders>
              <w:top w:val="single" w:sz="4" w:space="0" w:color="auto"/>
            </w:tcBorders>
          </w:tcPr>
          <w:p w14:paraId="5EC1A2F5" w14:textId="589C16F4" w:rsidR="00547F46" w:rsidRPr="00E86F28" w:rsidRDefault="00547F46" w:rsidP="00547F46">
            <w:pPr>
              <w:pStyle w:val="BodyTextFirst"/>
              <w:jc w:val="center"/>
              <w:rPr>
                <w:sz w:val="20"/>
                <w:szCs w:val="16"/>
              </w:rPr>
            </w:pPr>
            <w:r w:rsidRPr="00E86F28">
              <w:rPr>
                <w:sz w:val="20"/>
                <w:szCs w:val="16"/>
              </w:rPr>
              <w:t>14%</w:t>
            </w:r>
          </w:p>
        </w:tc>
        <w:tc>
          <w:tcPr>
            <w:tcW w:w="1657" w:type="dxa"/>
            <w:tcBorders>
              <w:top w:val="single" w:sz="4" w:space="0" w:color="auto"/>
            </w:tcBorders>
          </w:tcPr>
          <w:p w14:paraId="4595715D" w14:textId="392C61E0" w:rsidR="00547F46" w:rsidRPr="00E86F28" w:rsidRDefault="00547F46" w:rsidP="00547F46">
            <w:pPr>
              <w:pStyle w:val="BodyTextFirst"/>
              <w:jc w:val="center"/>
              <w:rPr>
                <w:sz w:val="20"/>
                <w:szCs w:val="16"/>
              </w:rPr>
            </w:pPr>
            <w:r w:rsidRPr="00E86F28">
              <w:rPr>
                <w:sz w:val="20"/>
                <w:szCs w:val="16"/>
              </w:rPr>
              <w:t>0.3%</w:t>
            </w:r>
          </w:p>
        </w:tc>
      </w:tr>
      <w:tr w:rsidR="00547F46" w:rsidRPr="00E86F28" w14:paraId="317E5D70" w14:textId="77777777" w:rsidTr="00AA0F6F">
        <w:tc>
          <w:tcPr>
            <w:tcW w:w="1655" w:type="dxa"/>
            <w:tcBorders>
              <w:bottom w:val="single" w:sz="4" w:space="0" w:color="auto"/>
              <w:right w:val="single" w:sz="4" w:space="0" w:color="auto"/>
            </w:tcBorders>
          </w:tcPr>
          <w:p w14:paraId="311CE4F5" w14:textId="04FDBEEF" w:rsidR="00547F46" w:rsidRPr="00E86F28" w:rsidRDefault="00547F46" w:rsidP="00547F46">
            <w:pPr>
              <w:pStyle w:val="BodyTextFirst"/>
              <w:jc w:val="center"/>
              <w:rPr>
                <w:sz w:val="20"/>
                <w:szCs w:val="16"/>
              </w:rPr>
            </w:pPr>
            <w:r w:rsidRPr="00E86F28">
              <w:rPr>
                <w:sz w:val="20"/>
                <w:szCs w:val="16"/>
              </w:rPr>
              <w:t>Dev set error</w:t>
            </w:r>
          </w:p>
        </w:tc>
        <w:tc>
          <w:tcPr>
            <w:tcW w:w="1656" w:type="dxa"/>
            <w:tcBorders>
              <w:left w:val="single" w:sz="4" w:space="0" w:color="auto"/>
            </w:tcBorders>
          </w:tcPr>
          <w:p w14:paraId="3C885376" w14:textId="58270EE4" w:rsidR="00547F46" w:rsidRPr="00E86F28" w:rsidRDefault="00547F46" w:rsidP="00547F46">
            <w:pPr>
              <w:pStyle w:val="BodyTextFirst"/>
              <w:jc w:val="center"/>
              <w:rPr>
                <w:sz w:val="20"/>
                <w:szCs w:val="16"/>
              </w:rPr>
            </w:pPr>
            <w:r w:rsidRPr="00E86F28">
              <w:rPr>
                <w:sz w:val="20"/>
                <w:szCs w:val="16"/>
              </w:rPr>
              <w:t>11%</w:t>
            </w:r>
          </w:p>
        </w:tc>
        <w:tc>
          <w:tcPr>
            <w:tcW w:w="1656" w:type="dxa"/>
          </w:tcPr>
          <w:p w14:paraId="54F6A225" w14:textId="56841A64" w:rsidR="00547F46" w:rsidRPr="00E86F28" w:rsidRDefault="00547F46" w:rsidP="00547F46">
            <w:pPr>
              <w:pStyle w:val="BodyTextFirst"/>
              <w:jc w:val="center"/>
              <w:rPr>
                <w:sz w:val="20"/>
                <w:szCs w:val="16"/>
              </w:rPr>
            </w:pPr>
            <w:r w:rsidRPr="00E86F28">
              <w:rPr>
                <w:sz w:val="20"/>
                <w:szCs w:val="16"/>
              </w:rPr>
              <w:t>16%</w:t>
            </w:r>
          </w:p>
        </w:tc>
        <w:tc>
          <w:tcPr>
            <w:tcW w:w="1656" w:type="dxa"/>
          </w:tcPr>
          <w:p w14:paraId="14B73BD6" w14:textId="018C012F" w:rsidR="00547F46" w:rsidRPr="00E86F28" w:rsidRDefault="00547F46" w:rsidP="00547F46">
            <w:pPr>
              <w:pStyle w:val="BodyTextFirst"/>
              <w:jc w:val="center"/>
              <w:rPr>
                <w:sz w:val="20"/>
                <w:szCs w:val="16"/>
              </w:rPr>
            </w:pPr>
            <w:r w:rsidRPr="00E86F28">
              <w:rPr>
                <w:sz w:val="20"/>
                <w:szCs w:val="16"/>
              </w:rPr>
              <w:t>32%</w:t>
            </w:r>
          </w:p>
        </w:tc>
        <w:tc>
          <w:tcPr>
            <w:tcW w:w="1657" w:type="dxa"/>
          </w:tcPr>
          <w:p w14:paraId="547F44C7" w14:textId="3DC5B9E2" w:rsidR="00547F46" w:rsidRPr="00E86F28" w:rsidRDefault="00547F46" w:rsidP="00547F46">
            <w:pPr>
              <w:pStyle w:val="BodyTextFirst"/>
              <w:jc w:val="center"/>
              <w:rPr>
                <w:sz w:val="20"/>
                <w:szCs w:val="16"/>
              </w:rPr>
            </w:pPr>
            <w:r w:rsidRPr="00E86F28">
              <w:rPr>
                <w:sz w:val="20"/>
                <w:szCs w:val="16"/>
              </w:rPr>
              <w:t>1.1%</w:t>
            </w:r>
          </w:p>
        </w:tc>
      </w:tr>
    </w:tbl>
    <w:p w14:paraId="042F9EEA" w14:textId="77777777" w:rsidR="00AA0F6F" w:rsidRPr="00E86F28" w:rsidRDefault="00AA0F6F" w:rsidP="00AA0F6F">
      <w:pPr>
        <w:pStyle w:val="BodyTextFirst"/>
        <w:rPr>
          <w:sz w:val="20"/>
          <w:szCs w:val="16"/>
        </w:rPr>
      </w:pPr>
    </w:p>
    <w:p w14:paraId="7ADD7FEE" w14:textId="670B1768" w:rsidR="00C37219" w:rsidRPr="00E86F28" w:rsidRDefault="00AA0F6F" w:rsidP="00AA0F6F">
      <w:pPr>
        <w:pStyle w:val="BodyTextFirst"/>
        <w:rPr>
          <w:sz w:val="20"/>
          <w:szCs w:val="16"/>
        </w:rPr>
      </w:pPr>
      <w:r w:rsidRPr="00E86F28">
        <w:rPr>
          <w:sz w:val="20"/>
          <w:szCs w:val="16"/>
        </w:rPr>
        <w:t xml:space="preserve">Let us consider the three cases reported in Table </w:t>
      </w:r>
      <w:r w:rsidR="00713D93">
        <w:rPr>
          <w:sz w:val="20"/>
          <w:szCs w:val="16"/>
        </w:rPr>
        <w:t>4</w:t>
      </w:r>
      <w:r w:rsidRPr="00E86F28">
        <w:rPr>
          <w:sz w:val="20"/>
          <w:szCs w:val="16"/>
        </w:rPr>
        <w:t>-1:</w:t>
      </w:r>
    </w:p>
    <w:p w14:paraId="05082233" w14:textId="35CBA6F5" w:rsidR="005C7ACC" w:rsidRPr="00E86F28" w:rsidRDefault="005C7ACC" w:rsidP="005C7ACC">
      <w:pPr>
        <w:pStyle w:val="Bullet"/>
        <w:rPr>
          <w:sz w:val="20"/>
          <w:szCs w:val="20"/>
        </w:rPr>
      </w:pPr>
      <w:r w:rsidRPr="00E86F28">
        <w:rPr>
          <w:rStyle w:val="Strong"/>
          <w:sz w:val="20"/>
          <w:szCs w:val="20"/>
        </w:rPr>
        <w:lastRenderedPageBreak/>
        <w:t>Case A</w:t>
      </w:r>
      <w:r w:rsidRPr="00E86F28">
        <w:rPr>
          <w:sz w:val="20"/>
          <w:szCs w:val="20"/>
        </w:rPr>
        <w:t>: here we are overfitting (high variance), because we are doing very well on the training set, but our model generalizes very badly to our dev set (check again Figure 15-8).</w:t>
      </w:r>
    </w:p>
    <w:p w14:paraId="2414AE8F" w14:textId="03AD332C" w:rsidR="005C7ACC" w:rsidRPr="00E86F28" w:rsidRDefault="005C7ACC" w:rsidP="005C7ACC">
      <w:pPr>
        <w:pStyle w:val="Bullet"/>
        <w:rPr>
          <w:sz w:val="20"/>
          <w:szCs w:val="20"/>
        </w:rPr>
      </w:pPr>
      <w:r w:rsidRPr="00E86F28">
        <w:rPr>
          <w:rStyle w:val="Strong"/>
          <w:sz w:val="20"/>
          <w:szCs w:val="20"/>
        </w:rPr>
        <w:t>Case B</w:t>
      </w:r>
      <w:r w:rsidRPr="00E86F28">
        <w:rPr>
          <w:sz w:val="20"/>
          <w:szCs w:val="20"/>
        </w:rPr>
        <w:t>: here we see a problem with high bias, meaning that our model is not doing very well generally, on both datasets (check again Figure 15-9)</w:t>
      </w:r>
    </w:p>
    <w:p w14:paraId="487967FC" w14:textId="3FC80BB4" w:rsidR="005C7ACC" w:rsidRPr="00E86F28" w:rsidRDefault="005C7ACC" w:rsidP="005C7ACC">
      <w:pPr>
        <w:pStyle w:val="Bullet"/>
        <w:rPr>
          <w:sz w:val="20"/>
          <w:szCs w:val="20"/>
        </w:rPr>
      </w:pPr>
      <w:r w:rsidRPr="00E86F28">
        <w:rPr>
          <w:rStyle w:val="Strong"/>
          <w:sz w:val="20"/>
          <w:szCs w:val="20"/>
        </w:rPr>
        <w:t>Case C</w:t>
      </w:r>
      <w:r w:rsidRPr="00E86F28">
        <w:rPr>
          <w:sz w:val="20"/>
          <w:szCs w:val="20"/>
        </w:rPr>
        <w:t>: here we have a high bias (the model cannot predict very well the training set) and high variance (the model does not generalize well on the dev set).</w:t>
      </w:r>
    </w:p>
    <w:p w14:paraId="749705B0" w14:textId="77777777" w:rsidR="005C7ACC" w:rsidRPr="00E86F28" w:rsidRDefault="005C7ACC" w:rsidP="005C7ACC">
      <w:pPr>
        <w:pStyle w:val="Bullet"/>
        <w:rPr>
          <w:sz w:val="20"/>
          <w:szCs w:val="20"/>
        </w:rPr>
      </w:pPr>
      <w:r w:rsidRPr="00E86F28">
        <w:rPr>
          <w:rStyle w:val="Strong"/>
          <w:sz w:val="20"/>
          <w:szCs w:val="20"/>
        </w:rPr>
        <w:t>Case D</w:t>
      </w:r>
      <w:r w:rsidRPr="00E86F28">
        <w:rPr>
          <w:sz w:val="20"/>
          <w:szCs w:val="20"/>
        </w:rPr>
        <w:t>: here everything seems ok. Good error on the train set and good on the dev set. That is a good candidate for our best model.</w:t>
      </w:r>
    </w:p>
    <w:p w14:paraId="5F8E1E68" w14:textId="47D0FC18" w:rsidR="00FC5581" w:rsidRPr="00E86F28" w:rsidRDefault="00FC5581" w:rsidP="00FC5581">
      <w:pPr>
        <w:pStyle w:val="BodyTextFirst"/>
        <w:rPr>
          <w:sz w:val="20"/>
          <w:szCs w:val="16"/>
        </w:rPr>
      </w:pPr>
      <w:r w:rsidRPr="00E86F28">
        <w:rPr>
          <w:sz w:val="20"/>
          <w:szCs w:val="16"/>
        </w:rPr>
        <w:t>We will explain much better all those concepts later in the book where we will give recipes on how to solve problems of high bias, high variances, both, or even more complex cases.</w:t>
      </w:r>
    </w:p>
    <w:p w14:paraId="649CBDA8" w14:textId="3FC415AE" w:rsidR="00195FCC" w:rsidRPr="00E86F28" w:rsidRDefault="00FC5581" w:rsidP="00FC5581">
      <w:pPr>
        <w:pStyle w:val="BodyTextCont"/>
        <w:rPr>
          <w:sz w:val="20"/>
          <w:szCs w:val="20"/>
        </w:rPr>
      </w:pPr>
      <w:r w:rsidRPr="00E86F28">
        <w:rPr>
          <w:sz w:val="20"/>
          <w:szCs w:val="20"/>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86F28" w:rsidRDefault="00FC5581" w:rsidP="00FC5581">
      <w:pPr>
        <w:pStyle w:val="NoteTipCaution"/>
        <w:rPr>
          <w:sz w:val="22"/>
          <w:szCs w:val="20"/>
        </w:rPr>
      </w:pPr>
      <w:r w:rsidRPr="00E86F28">
        <w:rPr>
          <w:rStyle w:val="Strong"/>
          <w:sz w:val="22"/>
          <w:szCs w:val="20"/>
        </w:rPr>
        <w:t>Note</w:t>
      </w:r>
      <w:r w:rsidRPr="00E86F28">
        <w:rPr>
          <w:sz w:val="22"/>
          <w:szCs w:val="20"/>
        </w:rPr>
        <w:t xml:space="preserve"> Your main take away from this section should be: </w:t>
      </w:r>
      <w:r w:rsidRPr="00E86F28">
        <w:rPr>
          <w:rStyle w:val="Strong"/>
          <w:sz w:val="22"/>
          <w:szCs w:val="20"/>
        </w:rPr>
        <w:t>1)</w:t>
      </w:r>
      <w:r w:rsidRPr="00E86F28">
        <w:rPr>
          <w:sz w:val="22"/>
          <w:szCs w:val="20"/>
        </w:rPr>
        <w:t xml:space="preserve"> we need a set of recipes and guidelines for understanding how our model is doing: is it overfitting, underfitting or is it just right? </w:t>
      </w:r>
      <w:r w:rsidRPr="00E86F28">
        <w:rPr>
          <w:rStyle w:val="Strong"/>
          <w:sz w:val="22"/>
          <w:szCs w:val="20"/>
        </w:rPr>
        <w:t>2)</w:t>
      </w:r>
      <w:r w:rsidRPr="00E86F28">
        <w:rPr>
          <w:sz w:val="22"/>
          <w:szCs w:val="20"/>
        </w:rPr>
        <w:t xml:space="preserve"> to answer question 1) we need to split our dataset in two parts, to be able to perform this analysis (later in the book we will also see what we can do with the dataset </w:t>
      </w:r>
      <w:proofErr w:type="spellStart"/>
      <w:r w:rsidRPr="00E86F28">
        <w:rPr>
          <w:sz w:val="22"/>
          <w:szCs w:val="20"/>
        </w:rPr>
        <w:t>splitted</w:t>
      </w:r>
      <w:proofErr w:type="spellEnd"/>
      <w:r w:rsidRPr="00E86F28">
        <w:rPr>
          <w:sz w:val="22"/>
          <w:szCs w:val="20"/>
        </w:rPr>
        <w:t xml:space="preserve"> in three or even four parts). </w:t>
      </w:r>
    </w:p>
    <w:p w14:paraId="22CB9246" w14:textId="3911164F" w:rsidR="005951FC" w:rsidRPr="00E86F28" w:rsidRDefault="00056E6D" w:rsidP="00056E6D">
      <w:pPr>
        <w:pStyle w:val="Heading1"/>
        <w:rPr>
          <w:sz w:val="36"/>
          <w:szCs w:val="28"/>
        </w:rPr>
      </w:pPr>
      <w:bookmarkStart w:id="56" w:name="_Toc86998081"/>
      <w:r w:rsidRPr="00E86F28">
        <w:rPr>
          <w:sz w:val="36"/>
          <w:szCs w:val="28"/>
        </w:rPr>
        <w:t xml:space="preserve">How to implement a </w:t>
      </w:r>
      <w:r w:rsidR="00713CDE" w:rsidRPr="00E86F28">
        <w:rPr>
          <w:sz w:val="36"/>
          <w:szCs w:val="28"/>
        </w:rPr>
        <w:t xml:space="preserve">feed-forward neural </w:t>
      </w:r>
      <w:r w:rsidRPr="00E86F28">
        <w:rPr>
          <w:sz w:val="36"/>
          <w:szCs w:val="28"/>
        </w:rPr>
        <w:t>ne</w:t>
      </w:r>
      <w:r w:rsidR="00713CDE" w:rsidRPr="00E86F28">
        <w:rPr>
          <w:sz w:val="36"/>
          <w:szCs w:val="28"/>
        </w:rPr>
        <w:t>twork</w:t>
      </w:r>
      <w:r w:rsidRPr="00E86F28">
        <w:rPr>
          <w:sz w:val="36"/>
          <w:szCs w:val="28"/>
        </w:rPr>
        <w:t xml:space="preserve"> in </w:t>
      </w:r>
      <w:r w:rsidR="00775506" w:rsidRPr="00E86F28">
        <w:rPr>
          <w:sz w:val="36"/>
          <w:szCs w:val="28"/>
        </w:rPr>
        <w:t>K</w:t>
      </w:r>
      <w:r w:rsidRPr="00E86F28">
        <w:rPr>
          <w:sz w:val="36"/>
          <w:szCs w:val="28"/>
        </w:rPr>
        <w:t>eras</w:t>
      </w:r>
      <w:bookmarkEnd w:id="56"/>
    </w:p>
    <w:p w14:paraId="30E22C55" w14:textId="3C2DD28B" w:rsidR="00056E6D" w:rsidRPr="00E86F28" w:rsidRDefault="00B60C8F" w:rsidP="00056E6D">
      <w:pPr>
        <w:rPr>
          <w:rFonts w:ascii="Arial" w:eastAsia="Times New Roman" w:hAnsi="Arial"/>
          <w:sz w:val="20"/>
          <w:szCs w:val="16"/>
        </w:rPr>
      </w:pPr>
      <w:r w:rsidRPr="00E86F28">
        <w:rPr>
          <w:rFonts w:ascii="Arial" w:eastAsia="Times New Roman" w:hAnsi="Arial"/>
          <w:sz w:val="20"/>
          <w:szCs w:val="16"/>
        </w:rPr>
        <w:t>B</w:t>
      </w:r>
      <w:r w:rsidR="00056E6D" w:rsidRPr="00E86F28">
        <w:rPr>
          <w:rFonts w:ascii="Arial" w:eastAsia="Times New Roman" w:hAnsi="Arial"/>
          <w:sz w:val="20"/>
          <w:szCs w:val="16"/>
        </w:rPr>
        <w:t>uild</w:t>
      </w:r>
      <w:r w:rsidRPr="00E86F28">
        <w:rPr>
          <w:rFonts w:ascii="Arial" w:eastAsia="Times New Roman" w:hAnsi="Arial"/>
          <w:sz w:val="20"/>
          <w:szCs w:val="16"/>
        </w:rPr>
        <w:t>ing</w:t>
      </w:r>
      <w:r w:rsidR="00056E6D" w:rsidRPr="00E86F28">
        <w:rPr>
          <w:rFonts w:ascii="Arial" w:eastAsia="Times New Roman" w:hAnsi="Arial"/>
          <w:sz w:val="20"/>
          <w:szCs w:val="16"/>
        </w:rPr>
        <w:t xml:space="preserve"> a</w:t>
      </w:r>
      <w:r w:rsidR="001703F2" w:rsidRPr="00E86F28">
        <w:rPr>
          <w:rFonts w:ascii="Arial" w:eastAsia="Times New Roman" w:hAnsi="Arial"/>
          <w:sz w:val="20"/>
          <w:szCs w:val="16"/>
        </w:rPr>
        <w:t xml:space="preserve"> feed-forward neural</w:t>
      </w:r>
      <w:r w:rsidR="00056E6D" w:rsidRPr="00E86F28">
        <w:rPr>
          <w:rFonts w:ascii="Arial" w:eastAsia="Times New Roman" w:hAnsi="Arial"/>
          <w:sz w:val="20"/>
          <w:szCs w:val="16"/>
        </w:rPr>
        <w:t xml:space="preserve"> network </w:t>
      </w:r>
      <w:r w:rsidRPr="00E86F28">
        <w:rPr>
          <w:rFonts w:ascii="Arial" w:eastAsia="Times New Roman" w:hAnsi="Arial"/>
          <w:sz w:val="20"/>
          <w:szCs w:val="16"/>
        </w:rPr>
        <w:t xml:space="preserve">in </w:t>
      </w:r>
      <w:r w:rsidR="00775506" w:rsidRPr="00E86F28">
        <w:rPr>
          <w:rFonts w:ascii="Arial" w:eastAsia="Times New Roman" w:hAnsi="Arial"/>
          <w:sz w:val="20"/>
          <w:szCs w:val="16"/>
        </w:rPr>
        <w:t>K</w:t>
      </w:r>
      <w:r w:rsidRPr="00E86F28">
        <w:rPr>
          <w:rFonts w:ascii="Arial" w:eastAsia="Times New Roman" w:hAnsi="Arial"/>
          <w:sz w:val="20"/>
          <w:szCs w:val="16"/>
        </w:rPr>
        <w:t>eras</w:t>
      </w:r>
      <w:r w:rsidR="00056E6D" w:rsidRPr="00E86F28">
        <w:rPr>
          <w:rFonts w:ascii="Arial" w:eastAsia="Times New Roman" w:hAnsi="Arial"/>
          <w:sz w:val="20"/>
          <w:szCs w:val="16"/>
        </w:rPr>
        <w:t xml:space="preserve"> is </w:t>
      </w:r>
      <w:r w:rsidR="001703F2" w:rsidRPr="00E86F28">
        <w:rPr>
          <w:rFonts w:ascii="Arial" w:eastAsia="Times New Roman" w:hAnsi="Arial"/>
          <w:sz w:val="20"/>
          <w:szCs w:val="16"/>
        </w:rPr>
        <w:t>straightforward</w:t>
      </w:r>
      <w:r w:rsidR="00056E6D" w:rsidRPr="00E86F28">
        <w:rPr>
          <w:rFonts w:ascii="Arial" w:eastAsia="Times New Roman" w:hAnsi="Arial"/>
          <w:sz w:val="20"/>
          <w:szCs w:val="16"/>
        </w:rPr>
        <w:t xml:space="preserve"> and </w:t>
      </w:r>
      <w:r w:rsidR="001703F2" w:rsidRPr="00E86F28">
        <w:rPr>
          <w:rFonts w:ascii="Arial" w:eastAsia="Times New Roman" w:hAnsi="Arial"/>
          <w:sz w:val="20"/>
          <w:szCs w:val="16"/>
        </w:rPr>
        <w:t xml:space="preserve">is simply a generalization of the one neuron model we built in </w:t>
      </w:r>
      <w:r w:rsidR="00713D93">
        <w:rPr>
          <w:rFonts w:ascii="Arial" w:eastAsia="Times New Roman" w:hAnsi="Arial"/>
          <w:sz w:val="20"/>
          <w:szCs w:val="16"/>
        </w:rPr>
        <w:t>last chapter</w:t>
      </w:r>
      <w:r w:rsidR="001703F2" w:rsidRPr="00E86F28">
        <w:rPr>
          <w:rFonts w:ascii="Arial" w:eastAsia="Times New Roman" w:hAnsi="Arial"/>
          <w:sz w:val="20"/>
          <w:szCs w:val="16"/>
        </w:rPr>
        <w:t>. Let us compare the two cases. Below you have the schematic one neuron model Keras implementation</w:t>
      </w:r>
    </w:p>
    <w:p w14:paraId="5B2DF429" w14:textId="77777777" w:rsidR="00056E6D" w:rsidRPr="00E86F28" w:rsidRDefault="00056E6D" w:rsidP="00056E6D">
      <w:pPr>
        <w:pStyle w:val="Code"/>
        <w:rPr>
          <w:sz w:val="20"/>
          <w:szCs w:val="20"/>
        </w:rPr>
      </w:pPr>
      <w:r w:rsidRPr="00E86F28">
        <w:rPr>
          <w:sz w:val="20"/>
          <w:szCs w:val="20"/>
        </w:rPr>
        <w:t xml:space="preserve">model = keras.Sequential([ </w:t>
      </w:r>
    </w:p>
    <w:p w14:paraId="0CFCC08F" w14:textId="77777777" w:rsidR="00056E6D" w:rsidRPr="00E86F28" w:rsidRDefault="00056E6D" w:rsidP="00056E6D">
      <w:pPr>
        <w:pStyle w:val="Code"/>
        <w:rPr>
          <w:sz w:val="20"/>
          <w:szCs w:val="20"/>
        </w:rPr>
      </w:pPr>
      <w:r w:rsidRPr="00E86F28">
        <w:rPr>
          <w:sz w:val="20"/>
          <w:szCs w:val="20"/>
        </w:rPr>
        <w:t xml:space="preserve">   layers.Dense(</w:t>
      </w:r>
      <w:r w:rsidRPr="00E86F28">
        <w:rPr>
          <w:rStyle w:val="CodeBold"/>
          <w:sz w:val="20"/>
          <w:szCs w:val="20"/>
        </w:rPr>
        <w:t>1</w:t>
      </w:r>
      <w:r w:rsidRPr="00E86F28">
        <w:rPr>
          <w:sz w:val="20"/>
          <w:szCs w:val="20"/>
        </w:rPr>
        <w:t>, input_shape = [...])</w:t>
      </w:r>
    </w:p>
    <w:p w14:paraId="64E68B66" w14:textId="0861B29F" w:rsidR="00056E6D" w:rsidRPr="00E86F28" w:rsidRDefault="00056E6D" w:rsidP="00056E6D">
      <w:pPr>
        <w:pStyle w:val="Code"/>
        <w:rPr>
          <w:sz w:val="20"/>
          <w:szCs w:val="20"/>
        </w:rPr>
      </w:pPr>
      <w:r w:rsidRPr="00E86F28">
        <w:rPr>
          <w:sz w:val="20"/>
          <w:szCs w:val="20"/>
        </w:rPr>
        <w:t>])</w:t>
      </w:r>
    </w:p>
    <w:p w14:paraId="270E2181" w14:textId="7708AEED" w:rsidR="001703F2" w:rsidRPr="00E86F28" w:rsidRDefault="001703F2" w:rsidP="001703F2">
      <w:pPr>
        <w:pStyle w:val="BodyTextFirst"/>
        <w:rPr>
          <w:sz w:val="20"/>
          <w:szCs w:val="16"/>
        </w:rPr>
      </w:pPr>
      <w:r w:rsidRPr="00E86F28">
        <w:rPr>
          <w:sz w:val="20"/>
          <w:szCs w:val="16"/>
        </w:rPr>
        <w:t xml:space="preserve">And below a feed-forward network model with one hidden layer made of 15 neurons (the first model we will use for our multiclass classification task on the </w:t>
      </w:r>
      <w:r w:rsidR="00FD3739" w:rsidRPr="00E86F28">
        <w:rPr>
          <w:sz w:val="20"/>
          <w:szCs w:val="16"/>
        </w:rPr>
        <w:t>Zalando</w:t>
      </w:r>
      <w:r w:rsidRPr="00E86F28">
        <w:rPr>
          <w:sz w:val="20"/>
          <w:szCs w:val="16"/>
        </w:rPr>
        <w:t xml:space="preserve"> dataset)</w:t>
      </w:r>
    </w:p>
    <w:p w14:paraId="760D3BD7" w14:textId="77777777" w:rsidR="00FD3739" w:rsidRPr="00E86F28" w:rsidRDefault="00FD3739" w:rsidP="00FD3739">
      <w:pPr>
        <w:pStyle w:val="Code"/>
        <w:rPr>
          <w:sz w:val="20"/>
          <w:szCs w:val="20"/>
        </w:rPr>
      </w:pPr>
      <w:r w:rsidRPr="00E86F28">
        <w:rPr>
          <w:sz w:val="20"/>
          <w:szCs w:val="20"/>
        </w:rPr>
        <w:t xml:space="preserve">model = keras.Sequential([ </w:t>
      </w:r>
    </w:p>
    <w:p w14:paraId="74BD9F4A" w14:textId="1F482CCF"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15</w:t>
      </w:r>
      <w:r w:rsidRPr="00E86F28">
        <w:rPr>
          <w:sz w:val="20"/>
          <w:szCs w:val="20"/>
        </w:rPr>
        <w:t>, input_shape = [...])</w:t>
      </w:r>
    </w:p>
    <w:p w14:paraId="2EEBBC52" w14:textId="42CDD1B4"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10</w:t>
      </w:r>
      <w:r w:rsidRPr="00E86F28">
        <w:rPr>
          <w:sz w:val="20"/>
          <w:szCs w:val="20"/>
        </w:rPr>
        <w:t>)</w:t>
      </w:r>
    </w:p>
    <w:p w14:paraId="2994C136" w14:textId="77777777" w:rsidR="00FD3739" w:rsidRPr="00E86F28" w:rsidRDefault="00FD3739" w:rsidP="00FD3739">
      <w:pPr>
        <w:pStyle w:val="Code"/>
        <w:rPr>
          <w:sz w:val="20"/>
          <w:szCs w:val="20"/>
        </w:rPr>
      </w:pPr>
      <w:r w:rsidRPr="00E86F28">
        <w:rPr>
          <w:sz w:val="20"/>
          <w:szCs w:val="20"/>
        </w:rPr>
        <w:t>])</w:t>
      </w:r>
    </w:p>
    <w:p w14:paraId="5CCBB192" w14:textId="1F7B2FEB" w:rsidR="00DB3BEA" w:rsidRPr="00E86F28" w:rsidRDefault="00FD3739" w:rsidP="00DB3BEA">
      <w:pPr>
        <w:pStyle w:val="BodyTextFirst"/>
        <w:rPr>
          <w:rStyle w:val="CodeInline"/>
          <w:rFonts w:ascii="Arial" w:hAnsi="Arial"/>
          <w:sz w:val="20"/>
          <w:szCs w:val="16"/>
        </w:rPr>
      </w:pPr>
      <w:r w:rsidRPr="00E86F28">
        <w:rPr>
          <w:sz w:val="20"/>
          <w:szCs w:val="16"/>
        </w:rPr>
        <w:lastRenderedPageBreak/>
        <w:t>As you can see, we only added more neurons</w:t>
      </w:r>
      <w:r w:rsidR="00295B0C" w:rsidRPr="00E86F28">
        <w:rPr>
          <w:sz w:val="20"/>
          <w:szCs w:val="16"/>
        </w:rPr>
        <w:t xml:space="preserve"> (15)</w:t>
      </w:r>
      <w:r w:rsidRPr="00E86F28">
        <w:rPr>
          <w:sz w:val="20"/>
          <w:szCs w:val="16"/>
        </w:rPr>
        <w:t xml:space="preserve"> in the hidden layer (that in the one neuron model was already the output one) and we added the output layer, made of 10 neurons</w:t>
      </w:r>
      <w:r w:rsidR="00295B0C" w:rsidRPr="00E86F28">
        <w:rPr>
          <w:sz w:val="20"/>
          <w:szCs w:val="16"/>
        </w:rPr>
        <w:t>, since we have 10 classes</w:t>
      </w:r>
      <w:r w:rsidRPr="00E86F28">
        <w:rPr>
          <w:sz w:val="20"/>
          <w:szCs w:val="16"/>
        </w:rPr>
        <w:t xml:space="preserve">. </w:t>
      </w:r>
      <w:r w:rsidR="00295B0C" w:rsidRPr="00E86F28">
        <w:rPr>
          <w:sz w:val="20"/>
          <w:szCs w:val="16"/>
        </w:rPr>
        <w:t>As you can notice, y</w:t>
      </w:r>
      <w:r w:rsidRPr="00E86F28">
        <w:rPr>
          <w:sz w:val="20"/>
          <w:szCs w:val="16"/>
        </w:rPr>
        <w:t>ou can easily create very complex models by simply adding to the stack one layer after another.</w:t>
      </w:r>
    </w:p>
    <w:p w14:paraId="3BC1C850" w14:textId="53EA06C3" w:rsidR="00B60C8F" w:rsidRPr="00E86F28" w:rsidRDefault="00B60C8F" w:rsidP="001A532C">
      <w:pPr>
        <w:pStyle w:val="BodyTextCont"/>
        <w:rPr>
          <w:sz w:val="20"/>
          <w:szCs w:val="20"/>
        </w:rPr>
      </w:pPr>
      <w:r w:rsidRPr="00E86F28">
        <w:rPr>
          <w:sz w:val="20"/>
          <w:szCs w:val="20"/>
        </w:rPr>
        <w:t xml:space="preserve">In the next paragraphs you will see </w:t>
      </w:r>
      <w:r w:rsidR="00FD3739" w:rsidRPr="00E86F28">
        <w:rPr>
          <w:sz w:val="20"/>
          <w:szCs w:val="20"/>
        </w:rPr>
        <w:t>a</w:t>
      </w:r>
      <w:r w:rsidRPr="00E86F28">
        <w:rPr>
          <w:sz w:val="20"/>
          <w:szCs w:val="20"/>
        </w:rPr>
        <w:t xml:space="preserve"> practical example on how you use this </w:t>
      </w:r>
      <w:r w:rsidR="00FD3739" w:rsidRPr="00E86F28">
        <w:rPr>
          <w:sz w:val="20"/>
          <w:szCs w:val="20"/>
        </w:rPr>
        <w:t>model</w:t>
      </w:r>
      <w:r w:rsidRPr="00E86F28">
        <w:rPr>
          <w:sz w:val="20"/>
          <w:szCs w:val="20"/>
        </w:rPr>
        <w:t>, choosing the right activation function and the right loss function</w:t>
      </w:r>
      <w:r w:rsidR="001A532C" w:rsidRPr="00E86F28">
        <w:rPr>
          <w:sz w:val="20"/>
          <w:szCs w:val="20"/>
        </w:rPr>
        <w:t xml:space="preserve"> (given as additional parameters)</w:t>
      </w:r>
      <w:r w:rsidRPr="00E86F28">
        <w:rPr>
          <w:sz w:val="20"/>
          <w:szCs w:val="20"/>
        </w:rPr>
        <w:t xml:space="preserve">, to solve </w:t>
      </w:r>
      <w:r w:rsidR="00FD3739" w:rsidRPr="00E86F28">
        <w:rPr>
          <w:sz w:val="20"/>
          <w:szCs w:val="20"/>
        </w:rPr>
        <w:t>a multiclass classification task.</w:t>
      </w:r>
    </w:p>
    <w:p w14:paraId="536269E7" w14:textId="1F56C331" w:rsidR="00775506" w:rsidRPr="00E86F28" w:rsidRDefault="00713CDE" w:rsidP="00436483">
      <w:pPr>
        <w:pStyle w:val="Heading1"/>
        <w:rPr>
          <w:sz w:val="36"/>
          <w:szCs w:val="28"/>
        </w:rPr>
      </w:pPr>
      <w:bookmarkStart w:id="57" w:name="_Toc86998082"/>
      <w:r w:rsidRPr="00E86F28">
        <w:rPr>
          <w:sz w:val="36"/>
          <w:szCs w:val="28"/>
        </w:rPr>
        <w:t>Multiclass classification with feed-forward neural networks</w:t>
      </w:r>
      <w:bookmarkEnd w:id="57"/>
    </w:p>
    <w:p w14:paraId="2DE99C04" w14:textId="65EE2CFF" w:rsidR="001B05BF" w:rsidRPr="00E86F28" w:rsidRDefault="00A436EB" w:rsidP="00564CA4">
      <w:pPr>
        <w:pStyle w:val="BodyTextFirst"/>
        <w:rPr>
          <w:sz w:val="20"/>
        </w:rPr>
      </w:pPr>
      <w:r w:rsidRPr="00E86F28">
        <w:rPr>
          <w:sz w:val="20"/>
          <w:szCs w:val="16"/>
        </w:rPr>
        <w:t xml:space="preserve">The task we are going to solve together is a multiclass classification problem on the Zalando dataset. It consists in predicting the corresponding label among 10 possible cases (10 different types of clothing). </w:t>
      </w:r>
      <w:r w:rsidR="001B05BF" w:rsidRPr="00E86F28">
        <w:rPr>
          <w:sz w:val="20"/>
          <w:szCs w:val="16"/>
        </w:rPr>
        <w:t>To solve it, we will use a feed-forward network architecture and we will try different configurations</w:t>
      </w:r>
      <w:r w:rsidR="00E04CA7" w:rsidRPr="00E86F28">
        <w:rPr>
          <w:sz w:val="20"/>
          <w:szCs w:val="16"/>
        </w:rPr>
        <w:t xml:space="preserve"> (different optimizers and architectures)</w:t>
      </w:r>
      <w:r w:rsidR="001B05BF" w:rsidRPr="00E86F28">
        <w:rPr>
          <w:sz w:val="20"/>
          <w:szCs w:val="16"/>
        </w:rPr>
        <w:t>, performing some error analysis to see which situation is better.</w:t>
      </w:r>
      <w:r w:rsidR="00564CA4" w:rsidRPr="00E86F28">
        <w:rPr>
          <w:sz w:val="20"/>
          <w:szCs w:val="16"/>
        </w:rPr>
        <w:t xml:space="preserve"> </w:t>
      </w:r>
      <w:r w:rsidR="001B05BF" w:rsidRPr="00E86F28">
        <w:rPr>
          <w:sz w:val="20"/>
        </w:rPr>
        <w:t>Let us start having a look at the data.</w:t>
      </w:r>
    </w:p>
    <w:p w14:paraId="1E95289F" w14:textId="3FBCAFE2" w:rsidR="00DC7716" w:rsidRPr="00E86F28" w:rsidRDefault="00DC7716" w:rsidP="00DC7716">
      <w:pPr>
        <w:pStyle w:val="Heading2"/>
        <w:rPr>
          <w:sz w:val="32"/>
          <w:szCs w:val="22"/>
        </w:rPr>
      </w:pPr>
      <w:bookmarkStart w:id="58" w:name="_Toc86998083"/>
      <w:r w:rsidRPr="00E86F28">
        <w:rPr>
          <w:sz w:val="32"/>
          <w:szCs w:val="22"/>
        </w:rPr>
        <w:t xml:space="preserve">The </w:t>
      </w:r>
      <w:r w:rsidR="00713CDE" w:rsidRPr="00E86F28">
        <w:rPr>
          <w:sz w:val="32"/>
          <w:szCs w:val="22"/>
        </w:rPr>
        <w:t xml:space="preserve">Zalando </w:t>
      </w:r>
      <w:r w:rsidRPr="00E86F28">
        <w:rPr>
          <w:sz w:val="32"/>
          <w:szCs w:val="22"/>
        </w:rPr>
        <w:t>dataset for our real case example</w:t>
      </w:r>
      <w:bookmarkEnd w:id="58"/>
    </w:p>
    <w:p w14:paraId="020B43AD" w14:textId="7DC109F8" w:rsidR="00C60DAF" w:rsidRPr="00E86F28" w:rsidRDefault="00C60DAF" w:rsidP="00C60DAF">
      <w:pPr>
        <w:pStyle w:val="BodyTextFirst"/>
        <w:rPr>
          <w:sz w:val="20"/>
          <w:szCs w:val="16"/>
        </w:rPr>
      </w:pPr>
      <w:r w:rsidRPr="00E86F28">
        <w:rPr>
          <w:sz w:val="20"/>
          <w:szCs w:val="16"/>
        </w:rPr>
        <w:t xml:space="preserve">Zalando SE is a German commerce company based in Berlin. The company maintains a cross-platform store that sells shoes, </w:t>
      </w:r>
      <w:r w:rsidR="008C0CD8" w:rsidRPr="00E86F28">
        <w:rPr>
          <w:sz w:val="20"/>
          <w:szCs w:val="16"/>
        </w:rPr>
        <w:t>clothing,</w:t>
      </w:r>
      <w:r w:rsidRPr="00E86F28">
        <w:rPr>
          <w:sz w:val="20"/>
          <w:szCs w:val="16"/>
        </w:rPr>
        <w:t xml:space="preserve"> and other fashion items</w:t>
      </w:r>
      <w:r w:rsidR="008C0CD8" w:rsidRPr="00E86F28">
        <w:rPr>
          <w:sz w:val="20"/>
          <w:szCs w:val="16"/>
        </w:rPr>
        <w:t xml:space="preserve"> [2]. </w:t>
      </w:r>
      <w:r w:rsidRPr="00E86F28">
        <w:rPr>
          <w:sz w:val="20"/>
          <w:szCs w:val="16"/>
        </w:rPr>
        <w:t xml:space="preserve">For a </w:t>
      </w:r>
      <w:r w:rsidR="00F40D03" w:rsidRPr="00E86F28">
        <w:rPr>
          <w:sz w:val="20"/>
          <w:szCs w:val="16"/>
        </w:rPr>
        <w:t>K</w:t>
      </w:r>
      <w:r w:rsidRPr="00E86F28">
        <w:rPr>
          <w:sz w:val="20"/>
          <w:szCs w:val="16"/>
        </w:rPr>
        <w:t xml:space="preserve">aggle competition (if you </w:t>
      </w:r>
      <w:r w:rsidR="00F32BC4" w:rsidRPr="00E86F28">
        <w:rPr>
          <w:sz w:val="20"/>
          <w:szCs w:val="16"/>
        </w:rPr>
        <w:t>do not</w:t>
      </w:r>
      <w:r w:rsidRPr="00E86F28">
        <w:rPr>
          <w:sz w:val="20"/>
          <w:szCs w:val="16"/>
        </w:rPr>
        <w:t xml:space="preserve"> know what </w:t>
      </w:r>
      <w:r w:rsidR="00F40D03" w:rsidRPr="00E86F28">
        <w:rPr>
          <w:sz w:val="20"/>
          <w:szCs w:val="16"/>
        </w:rPr>
        <w:t>K</w:t>
      </w:r>
      <w:r w:rsidRPr="00E86F28">
        <w:rPr>
          <w:sz w:val="20"/>
          <w:szCs w:val="16"/>
        </w:rPr>
        <w:t>aggle is check their website</w:t>
      </w:r>
      <w:r w:rsidR="0040584C" w:rsidRPr="00E86F28">
        <w:rPr>
          <w:sz w:val="20"/>
          <w:szCs w:val="16"/>
        </w:rPr>
        <w:t xml:space="preserve"> [3], </w:t>
      </w:r>
      <w:r w:rsidRPr="00E86F28">
        <w:rPr>
          <w:sz w:val="20"/>
          <w:szCs w:val="16"/>
        </w:rPr>
        <w:t>where you can participate in many competitions where the goal is to solve problems with data science) they prepared a MNIST-similar dataset of Zalando's clothing article images</w:t>
      </w:r>
      <w:r w:rsidR="00601C93" w:rsidRPr="00E86F28">
        <w:rPr>
          <w:sz w:val="20"/>
          <w:szCs w:val="16"/>
        </w:rPr>
        <w:t xml:space="preserve"> [4]</w:t>
      </w:r>
      <w:r w:rsidRPr="00E86F28">
        <w:rPr>
          <w:sz w:val="20"/>
          <w:szCs w:val="16"/>
        </w:rPr>
        <w:t>, where they provided 60000 training images and 10000 test images. As in MNIST</w:t>
      </w:r>
      <w:r w:rsidR="0040584C" w:rsidRPr="00E86F28">
        <w:rPr>
          <w:sz w:val="20"/>
          <w:szCs w:val="16"/>
        </w:rPr>
        <w:t>,</w:t>
      </w:r>
      <w:r w:rsidRPr="00E86F28">
        <w:rPr>
          <w:sz w:val="20"/>
          <w:szCs w:val="16"/>
        </w:rPr>
        <w:t xml:space="preserve"> each image is 28x28 pixels in grayscale. They classified all images in 10 different classes and provided the labels for each image. The dataset </w:t>
      </w:r>
      <w:r w:rsidR="0040584C" w:rsidRPr="00E86F28">
        <w:rPr>
          <w:sz w:val="20"/>
          <w:szCs w:val="16"/>
        </w:rPr>
        <w:t>has</w:t>
      </w:r>
      <w:r w:rsidRPr="00E86F28">
        <w:rPr>
          <w:sz w:val="20"/>
          <w:szCs w:val="16"/>
        </w:rPr>
        <w:t xml:space="preserve"> 785 columns,</w:t>
      </w:r>
      <w:r w:rsidR="0040584C" w:rsidRPr="00E86F28">
        <w:rPr>
          <w:sz w:val="20"/>
          <w:szCs w:val="16"/>
        </w:rPr>
        <w:t xml:space="preserve"> where</w:t>
      </w:r>
      <w:r w:rsidRPr="00E86F28">
        <w:rPr>
          <w:sz w:val="20"/>
          <w:szCs w:val="16"/>
        </w:rPr>
        <w:t xml:space="preserve"> the first column is the class label (an integer going from 0 to 9) and the remaining 784 contain the pixel gray value of the image (you can calculate that 28x28=784)</w:t>
      </w:r>
      <w:r w:rsidR="0040584C" w:rsidRPr="00E86F28">
        <w:rPr>
          <w:sz w:val="20"/>
          <w:szCs w:val="16"/>
        </w:rPr>
        <w:t>.</w:t>
      </w:r>
    </w:p>
    <w:p w14:paraId="052FF6CE" w14:textId="7C0995AE" w:rsidR="00C60DAF" w:rsidRPr="00E86F28" w:rsidRDefault="00C60DAF" w:rsidP="0040584C">
      <w:pPr>
        <w:pStyle w:val="BodyTextCont"/>
        <w:rPr>
          <w:sz w:val="20"/>
          <w:szCs w:val="20"/>
        </w:rPr>
      </w:pPr>
      <w:r w:rsidRPr="00E86F28">
        <w:rPr>
          <w:sz w:val="20"/>
          <w:szCs w:val="20"/>
        </w:rPr>
        <w:t>Each training and test example is assigned to one of the following labels (as from the documentation):</w:t>
      </w:r>
    </w:p>
    <w:p w14:paraId="318106C0" w14:textId="77777777" w:rsidR="0040584C" w:rsidRPr="00E86F28" w:rsidRDefault="0040584C" w:rsidP="0040584C">
      <w:pPr>
        <w:pStyle w:val="Bullet"/>
        <w:rPr>
          <w:sz w:val="20"/>
          <w:szCs w:val="20"/>
        </w:rPr>
      </w:pPr>
      <w:r w:rsidRPr="00E86F28">
        <w:rPr>
          <w:sz w:val="20"/>
          <w:szCs w:val="20"/>
        </w:rPr>
        <w:t>0 - T-shirt/top</w:t>
      </w:r>
    </w:p>
    <w:p w14:paraId="3DECB3D0" w14:textId="77777777" w:rsidR="0040584C" w:rsidRPr="00E86F28" w:rsidRDefault="0040584C" w:rsidP="0040584C">
      <w:pPr>
        <w:pStyle w:val="Bullet"/>
        <w:rPr>
          <w:sz w:val="20"/>
          <w:szCs w:val="20"/>
        </w:rPr>
      </w:pPr>
      <w:r w:rsidRPr="00E86F28">
        <w:rPr>
          <w:sz w:val="20"/>
          <w:szCs w:val="20"/>
        </w:rPr>
        <w:t>1 - Trouser</w:t>
      </w:r>
    </w:p>
    <w:p w14:paraId="3CBB1804" w14:textId="77777777" w:rsidR="0040584C" w:rsidRPr="00E86F28" w:rsidRDefault="0040584C" w:rsidP="0040584C">
      <w:pPr>
        <w:pStyle w:val="Bullet"/>
        <w:rPr>
          <w:sz w:val="20"/>
          <w:szCs w:val="20"/>
        </w:rPr>
      </w:pPr>
      <w:r w:rsidRPr="00E86F28">
        <w:rPr>
          <w:sz w:val="20"/>
          <w:szCs w:val="20"/>
        </w:rPr>
        <w:t>2 - Pullover</w:t>
      </w:r>
    </w:p>
    <w:p w14:paraId="7095290B" w14:textId="77777777" w:rsidR="0040584C" w:rsidRPr="00E86F28" w:rsidRDefault="0040584C" w:rsidP="0040584C">
      <w:pPr>
        <w:pStyle w:val="Bullet"/>
        <w:rPr>
          <w:sz w:val="20"/>
          <w:szCs w:val="20"/>
        </w:rPr>
      </w:pPr>
      <w:r w:rsidRPr="00E86F28">
        <w:rPr>
          <w:sz w:val="20"/>
          <w:szCs w:val="20"/>
        </w:rPr>
        <w:t>3 - Dress</w:t>
      </w:r>
    </w:p>
    <w:p w14:paraId="255471CD" w14:textId="77777777" w:rsidR="0040584C" w:rsidRPr="00E86F28" w:rsidRDefault="0040584C" w:rsidP="0040584C">
      <w:pPr>
        <w:pStyle w:val="Bullet"/>
        <w:rPr>
          <w:sz w:val="20"/>
          <w:szCs w:val="20"/>
        </w:rPr>
      </w:pPr>
      <w:r w:rsidRPr="00E86F28">
        <w:rPr>
          <w:sz w:val="20"/>
          <w:szCs w:val="20"/>
        </w:rPr>
        <w:lastRenderedPageBreak/>
        <w:t>4 - Coat</w:t>
      </w:r>
    </w:p>
    <w:p w14:paraId="339E810B" w14:textId="77777777" w:rsidR="0040584C" w:rsidRPr="00E86F28" w:rsidRDefault="0040584C" w:rsidP="0040584C">
      <w:pPr>
        <w:pStyle w:val="Bullet"/>
        <w:rPr>
          <w:sz w:val="20"/>
          <w:szCs w:val="20"/>
        </w:rPr>
      </w:pPr>
      <w:r w:rsidRPr="00E86F28">
        <w:rPr>
          <w:sz w:val="20"/>
          <w:szCs w:val="20"/>
        </w:rPr>
        <w:t>5 - Sandal</w:t>
      </w:r>
    </w:p>
    <w:p w14:paraId="62C945FB" w14:textId="77777777" w:rsidR="0040584C" w:rsidRPr="00E86F28" w:rsidRDefault="0040584C" w:rsidP="0040584C">
      <w:pPr>
        <w:pStyle w:val="Bullet"/>
        <w:rPr>
          <w:sz w:val="20"/>
          <w:szCs w:val="20"/>
        </w:rPr>
      </w:pPr>
      <w:r w:rsidRPr="00E86F28">
        <w:rPr>
          <w:sz w:val="20"/>
          <w:szCs w:val="20"/>
        </w:rPr>
        <w:t>6 - Shirt</w:t>
      </w:r>
    </w:p>
    <w:p w14:paraId="5E8E96DB" w14:textId="77777777" w:rsidR="0040584C" w:rsidRPr="00E86F28" w:rsidRDefault="0040584C" w:rsidP="0040584C">
      <w:pPr>
        <w:pStyle w:val="Bullet"/>
        <w:rPr>
          <w:sz w:val="20"/>
          <w:szCs w:val="20"/>
        </w:rPr>
      </w:pPr>
      <w:r w:rsidRPr="00E86F28">
        <w:rPr>
          <w:sz w:val="20"/>
          <w:szCs w:val="20"/>
        </w:rPr>
        <w:t>7 - Sneaker</w:t>
      </w:r>
    </w:p>
    <w:p w14:paraId="01D1AC34" w14:textId="77777777" w:rsidR="0040584C" w:rsidRPr="00E86F28" w:rsidRDefault="0040584C" w:rsidP="0040584C">
      <w:pPr>
        <w:pStyle w:val="Bullet"/>
        <w:rPr>
          <w:sz w:val="20"/>
          <w:szCs w:val="20"/>
        </w:rPr>
      </w:pPr>
      <w:r w:rsidRPr="00E86F28">
        <w:rPr>
          <w:sz w:val="20"/>
          <w:szCs w:val="20"/>
        </w:rPr>
        <w:t>8 - Bag</w:t>
      </w:r>
    </w:p>
    <w:p w14:paraId="16C02C8C" w14:textId="0094F402" w:rsidR="0040584C" w:rsidRPr="00E86F28" w:rsidRDefault="0040584C" w:rsidP="0040584C">
      <w:pPr>
        <w:pStyle w:val="Bullet"/>
        <w:rPr>
          <w:sz w:val="20"/>
          <w:szCs w:val="20"/>
        </w:rPr>
      </w:pPr>
      <w:r w:rsidRPr="00E86F28">
        <w:rPr>
          <w:sz w:val="20"/>
          <w:szCs w:val="20"/>
        </w:rPr>
        <w:t xml:space="preserve">9 - Ankle boot </w:t>
      </w:r>
    </w:p>
    <w:p w14:paraId="6D619AD5" w14:textId="7B99F3BB" w:rsidR="0040584C" w:rsidRPr="00E86F28" w:rsidRDefault="0040584C" w:rsidP="0040584C">
      <w:pPr>
        <w:pStyle w:val="BodyTextFirst"/>
        <w:rPr>
          <w:sz w:val="20"/>
          <w:szCs w:val="16"/>
        </w:rPr>
      </w:pPr>
      <w:r w:rsidRPr="00E86F28">
        <w:rPr>
          <w:sz w:val="20"/>
          <w:szCs w:val="16"/>
        </w:rPr>
        <w:t xml:space="preserve">In Figure </w:t>
      </w:r>
      <w:del w:id="59" w:author="Umberto Michelucci" w:date="2022-01-03T11:14:00Z">
        <w:r w:rsidR="00191F89" w:rsidDel="00861BDA">
          <w:rPr>
            <w:sz w:val="20"/>
            <w:szCs w:val="16"/>
          </w:rPr>
          <w:delText>4</w:delText>
        </w:r>
      </w:del>
      <w:ins w:id="60" w:author="Umberto Michelucci" w:date="2022-01-03T11:14:00Z">
        <w:r w:rsidR="00861BDA">
          <w:rPr>
            <w:sz w:val="20"/>
            <w:szCs w:val="16"/>
          </w:rPr>
          <w:t>3</w:t>
        </w:r>
      </w:ins>
      <w:r w:rsidRPr="00E86F28">
        <w:rPr>
          <w:sz w:val="20"/>
          <w:szCs w:val="16"/>
        </w:rPr>
        <w:t>-11 you can see an example of each class chosen randomly from the dataset.</w:t>
      </w:r>
    </w:p>
    <w:p w14:paraId="44B4573B" w14:textId="65F52B7D" w:rsidR="00C60DAF" w:rsidRPr="00E86F28" w:rsidRDefault="00991163" w:rsidP="00991163">
      <w:pPr>
        <w:pStyle w:val="BodyTextFirst"/>
        <w:jc w:val="center"/>
        <w:rPr>
          <w:sz w:val="20"/>
          <w:szCs w:val="16"/>
        </w:rPr>
      </w:pPr>
      <w:r w:rsidRPr="00E86F28">
        <w:rPr>
          <w:noProof/>
          <w:sz w:val="20"/>
          <w:szCs w:val="16"/>
        </w:rPr>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22"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2AA2F221" w:rsidR="00991163" w:rsidRPr="00E86F28" w:rsidRDefault="00991163" w:rsidP="00991163">
      <w:pPr>
        <w:pStyle w:val="FigureCaption"/>
        <w:rPr>
          <w:sz w:val="21"/>
          <w:szCs w:val="16"/>
        </w:rPr>
      </w:pPr>
      <w:r w:rsidRPr="00E86F28">
        <w:rPr>
          <w:sz w:val="21"/>
          <w:szCs w:val="16"/>
        </w:rPr>
        <w:lastRenderedPageBreak/>
        <w:t xml:space="preserve">Figure </w:t>
      </w:r>
      <w:del w:id="61" w:author="Umberto Michelucci" w:date="2022-01-03T11:15:00Z">
        <w:r w:rsidR="00191F89" w:rsidDel="00861BDA">
          <w:rPr>
            <w:sz w:val="21"/>
            <w:szCs w:val="16"/>
          </w:rPr>
          <w:delText>4</w:delText>
        </w:r>
      </w:del>
      <w:ins w:id="62" w:author="Umberto Michelucci" w:date="2022-01-03T11:15:00Z">
        <w:r w:rsidR="00861BDA">
          <w:rPr>
            <w:sz w:val="21"/>
            <w:szCs w:val="16"/>
          </w:rPr>
          <w:t>3</w:t>
        </w:r>
      </w:ins>
      <w:r w:rsidRPr="00E86F28">
        <w:rPr>
          <w:sz w:val="21"/>
          <w:szCs w:val="16"/>
        </w:rPr>
        <w:t>-11. One example from each of the 10 classes in the Zalando dataset.</w:t>
      </w:r>
    </w:p>
    <w:p w14:paraId="42EA4C9C" w14:textId="77777777" w:rsidR="00991163" w:rsidRPr="00E86F28" w:rsidRDefault="00991163" w:rsidP="00991163">
      <w:pPr>
        <w:pStyle w:val="BodyTextFirst"/>
        <w:rPr>
          <w:sz w:val="20"/>
          <w:szCs w:val="16"/>
        </w:rPr>
      </w:pPr>
      <w:r w:rsidRPr="00E86F28">
        <w:rPr>
          <w:sz w:val="20"/>
          <w:szCs w:val="16"/>
        </w:rPr>
        <w:t>The dataset has been provided under the MIT License</w:t>
      </w:r>
      <w:r w:rsidRPr="00E86F28">
        <w:rPr>
          <w:rStyle w:val="FootnoteReference"/>
          <w:sz w:val="20"/>
          <w:szCs w:val="16"/>
        </w:rPr>
        <w:footnoteReference w:id="4"/>
      </w:r>
      <w:r w:rsidRPr="00E86F28">
        <w:rPr>
          <w:sz w:val="20"/>
          <w:szCs w:val="16"/>
        </w:rPr>
        <w:t>. The datafile can be downloaded from Kaggle (</w:t>
      </w:r>
      <w:hyperlink r:id="rId23" w:tgtFrame="_blank" w:history="1">
        <w:r w:rsidRPr="00E86F28">
          <w:rPr>
            <w:rStyle w:val="Hyperlink"/>
            <w:sz w:val="20"/>
            <w:szCs w:val="16"/>
          </w:rPr>
          <w:t>https://www.kaggle.com/zalando-research/fashionmnist/data</w:t>
        </w:r>
      </w:hyperlink>
      <w:r w:rsidRPr="00E86F28">
        <w:rPr>
          <w:sz w:val="20"/>
          <w:szCs w:val="16"/>
        </w:rPr>
        <w:t>) or directly from GitHub (</w:t>
      </w:r>
      <w:hyperlink r:id="rId24" w:tgtFrame="_blank" w:history="1">
        <w:r w:rsidRPr="00E86F28">
          <w:rPr>
            <w:rStyle w:val="Hyperlink"/>
            <w:sz w:val="20"/>
            <w:szCs w:val="16"/>
          </w:rPr>
          <w:t>https://github.com/zalandoresearch/fashion-mnist</w:t>
        </w:r>
      </w:hyperlink>
      <w:r w:rsidRPr="00E86F28">
        <w:rPr>
          <w:sz w:val="20"/>
          <w:szCs w:val="16"/>
        </w:rPr>
        <w:t xml:space="preserve">). If you choose the second option, you will need to prepare the data a bit (you can convert it to CSV with the script located at </w:t>
      </w:r>
      <w:hyperlink r:id="rId25" w:tgtFrame="_blank" w:history="1">
        <w:r w:rsidRPr="00E86F28">
          <w:rPr>
            <w:rStyle w:val="Hyperlink"/>
            <w:sz w:val="20"/>
            <w:szCs w:val="16"/>
          </w:rPr>
          <w:t>https://pjreddie.com/projects/mnist-in-csv/</w:t>
        </w:r>
      </w:hyperlink>
      <w:r w:rsidRPr="00E86F28">
        <w:rPr>
          <w:sz w:val="20"/>
          <w:szCs w:val="16"/>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86F28" w:rsidRDefault="00991163" w:rsidP="00991163">
      <w:pPr>
        <w:pStyle w:val="BodyTextCont"/>
        <w:rPr>
          <w:sz w:val="20"/>
          <w:szCs w:val="20"/>
        </w:rPr>
      </w:pPr>
      <w:r w:rsidRPr="00E86F28">
        <w:rPr>
          <w:sz w:val="20"/>
          <w:szCs w:val="20"/>
        </w:rPr>
        <w:t>In our example, we will retrieve the dataset in a third way: from TensorFlow datasets catalog (</w:t>
      </w:r>
      <w:hyperlink r:id="rId26" w:history="1">
        <w:r w:rsidRPr="00E86F28">
          <w:rPr>
            <w:rStyle w:val="Hyperlink"/>
            <w:sz w:val="20"/>
            <w:szCs w:val="20"/>
          </w:rPr>
          <w:t>https://www.tensorflow.org/datasets/catalog/fashion_mnist</w:t>
        </w:r>
      </w:hyperlink>
      <w:r w:rsidRPr="00E86F28">
        <w:rPr>
          <w:sz w:val="20"/>
          <w:szCs w:val="20"/>
        </w:rPr>
        <w:t>), since in this way we will not have to perform any preprocessing step and we will automatically import the data inside our notebook. Now, let us code!</w:t>
      </w:r>
    </w:p>
    <w:p w14:paraId="30D1D6AA" w14:textId="2C5F6F96" w:rsidR="00991163" w:rsidRPr="00E86F28" w:rsidRDefault="00991163" w:rsidP="00991163">
      <w:pPr>
        <w:pStyle w:val="BodyTextCont"/>
        <w:rPr>
          <w:rFonts w:eastAsia="Times New Roman"/>
          <w:sz w:val="20"/>
          <w:szCs w:val="16"/>
        </w:rPr>
      </w:pPr>
      <w:r w:rsidRPr="00E86F28">
        <w:rPr>
          <w:rFonts w:eastAsia="Times New Roman"/>
          <w:sz w:val="20"/>
          <w:szCs w:val="16"/>
        </w:rPr>
        <w:t>We will need the following imports in our code</w:t>
      </w:r>
    </w:p>
    <w:p w14:paraId="02A5C68F" w14:textId="77777777" w:rsidR="000F06B7" w:rsidRPr="00E86F28" w:rsidRDefault="000F06B7" w:rsidP="000F06B7">
      <w:pPr>
        <w:pStyle w:val="Code"/>
        <w:rPr>
          <w:sz w:val="20"/>
          <w:szCs w:val="20"/>
        </w:rPr>
      </w:pPr>
      <w:r w:rsidRPr="00E86F28">
        <w:rPr>
          <w:sz w:val="20"/>
          <w:szCs w:val="20"/>
        </w:rPr>
        <w:t># general libraries</w:t>
      </w:r>
    </w:p>
    <w:p w14:paraId="2CBF2010" w14:textId="77777777" w:rsidR="000F06B7" w:rsidRPr="00E86F28" w:rsidRDefault="000F06B7" w:rsidP="000F06B7">
      <w:pPr>
        <w:pStyle w:val="Code"/>
        <w:rPr>
          <w:sz w:val="20"/>
          <w:szCs w:val="20"/>
        </w:rPr>
      </w:pPr>
      <w:r w:rsidRPr="00E86F28">
        <w:rPr>
          <w:sz w:val="20"/>
          <w:szCs w:val="20"/>
        </w:rPr>
        <w:t>import pandas as pd</w:t>
      </w:r>
    </w:p>
    <w:p w14:paraId="3B3DD48F" w14:textId="77777777" w:rsidR="000F06B7" w:rsidRPr="00E86F28" w:rsidRDefault="000F06B7" w:rsidP="000F06B7">
      <w:pPr>
        <w:pStyle w:val="Code"/>
        <w:rPr>
          <w:sz w:val="20"/>
          <w:szCs w:val="20"/>
        </w:rPr>
      </w:pPr>
      <w:r w:rsidRPr="00E86F28">
        <w:rPr>
          <w:sz w:val="20"/>
          <w:szCs w:val="20"/>
        </w:rPr>
        <w:t>import numpy as np</w:t>
      </w:r>
    </w:p>
    <w:p w14:paraId="4E104079" w14:textId="77777777" w:rsidR="000F06B7" w:rsidRPr="00E86F28" w:rsidRDefault="000F06B7" w:rsidP="000F06B7">
      <w:pPr>
        <w:pStyle w:val="Code"/>
        <w:rPr>
          <w:sz w:val="20"/>
          <w:szCs w:val="20"/>
        </w:rPr>
      </w:pPr>
      <w:r w:rsidRPr="00E86F28">
        <w:rPr>
          <w:sz w:val="20"/>
          <w:szCs w:val="20"/>
        </w:rPr>
        <w:t>import matplotlib</w:t>
      </w:r>
    </w:p>
    <w:p w14:paraId="60864995" w14:textId="77777777" w:rsidR="000F06B7" w:rsidRPr="00E86F28" w:rsidRDefault="000F06B7" w:rsidP="000F06B7">
      <w:pPr>
        <w:pStyle w:val="Code"/>
        <w:rPr>
          <w:sz w:val="20"/>
          <w:szCs w:val="20"/>
        </w:rPr>
      </w:pPr>
      <w:r w:rsidRPr="00E86F28">
        <w:rPr>
          <w:sz w:val="20"/>
          <w:szCs w:val="20"/>
        </w:rPr>
        <w:t>import matplotlib.pyplot as plt</w:t>
      </w:r>
    </w:p>
    <w:p w14:paraId="1AC1BAFD" w14:textId="77777777" w:rsidR="000F06B7" w:rsidRPr="00E86F28" w:rsidRDefault="000F06B7" w:rsidP="000F06B7">
      <w:pPr>
        <w:pStyle w:val="Code"/>
        <w:rPr>
          <w:sz w:val="20"/>
          <w:szCs w:val="20"/>
        </w:rPr>
      </w:pPr>
      <w:r w:rsidRPr="00E86F28">
        <w:rPr>
          <w:sz w:val="20"/>
          <w:szCs w:val="20"/>
        </w:rPr>
        <w:t>import matplotlib.font_manager as fm</w:t>
      </w:r>
    </w:p>
    <w:p w14:paraId="152F37EE" w14:textId="77777777" w:rsidR="000F06B7" w:rsidRPr="00E86F28" w:rsidRDefault="000F06B7" w:rsidP="000F06B7">
      <w:pPr>
        <w:pStyle w:val="Code"/>
        <w:rPr>
          <w:sz w:val="20"/>
          <w:szCs w:val="20"/>
        </w:rPr>
      </w:pPr>
      <w:r w:rsidRPr="00E86F28">
        <w:rPr>
          <w:sz w:val="20"/>
          <w:szCs w:val="20"/>
        </w:rPr>
        <w:t>from random import *</w:t>
      </w:r>
    </w:p>
    <w:p w14:paraId="4F816BE5" w14:textId="77777777" w:rsidR="000F06B7" w:rsidRPr="00E86F28" w:rsidRDefault="000F06B7" w:rsidP="000F06B7">
      <w:pPr>
        <w:pStyle w:val="Code"/>
        <w:rPr>
          <w:sz w:val="20"/>
          <w:szCs w:val="20"/>
        </w:rPr>
      </w:pPr>
      <w:r w:rsidRPr="00E86F28">
        <w:rPr>
          <w:sz w:val="20"/>
          <w:szCs w:val="20"/>
        </w:rPr>
        <w:t>import time</w:t>
      </w:r>
    </w:p>
    <w:p w14:paraId="33150024" w14:textId="77777777" w:rsidR="000F06B7" w:rsidRPr="00E86F28" w:rsidRDefault="000F06B7" w:rsidP="000F06B7">
      <w:pPr>
        <w:pStyle w:val="Code"/>
        <w:rPr>
          <w:sz w:val="20"/>
          <w:szCs w:val="20"/>
        </w:rPr>
      </w:pPr>
    </w:p>
    <w:p w14:paraId="47B337A6" w14:textId="77777777" w:rsidR="000F06B7" w:rsidRPr="00E86F28" w:rsidRDefault="000F06B7" w:rsidP="000F06B7">
      <w:pPr>
        <w:pStyle w:val="Code"/>
        <w:rPr>
          <w:sz w:val="20"/>
          <w:szCs w:val="20"/>
        </w:rPr>
      </w:pPr>
      <w:r w:rsidRPr="00E86F28">
        <w:rPr>
          <w:sz w:val="20"/>
          <w:szCs w:val="20"/>
        </w:rPr>
        <w:t># tensorflow libraries</w:t>
      </w:r>
    </w:p>
    <w:p w14:paraId="416ABB96" w14:textId="77777777" w:rsidR="000F06B7" w:rsidRPr="00E86F28" w:rsidRDefault="000F06B7" w:rsidP="000F06B7">
      <w:pPr>
        <w:pStyle w:val="Code"/>
        <w:rPr>
          <w:sz w:val="20"/>
          <w:szCs w:val="20"/>
        </w:rPr>
      </w:pPr>
      <w:r w:rsidRPr="00E86F28">
        <w:rPr>
          <w:sz w:val="20"/>
          <w:szCs w:val="20"/>
        </w:rPr>
        <w:t>from tensorflow.keras.datasets import fashion_mnist</w:t>
      </w:r>
    </w:p>
    <w:p w14:paraId="36AB52FE" w14:textId="77777777" w:rsidR="000F06B7" w:rsidRPr="00E86F28" w:rsidRDefault="000F06B7" w:rsidP="000F06B7">
      <w:pPr>
        <w:pStyle w:val="Code"/>
        <w:rPr>
          <w:sz w:val="20"/>
          <w:szCs w:val="20"/>
        </w:rPr>
      </w:pPr>
      <w:r w:rsidRPr="00E86F28">
        <w:rPr>
          <w:sz w:val="20"/>
          <w:szCs w:val="20"/>
        </w:rPr>
        <w:t>import tensorflow as tf</w:t>
      </w:r>
    </w:p>
    <w:p w14:paraId="659BAA85" w14:textId="77777777" w:rsidR="000F06B7" w:rsidRPr="00E86F28" w:rsidRDefault="000F06B7" w:rsidP="000F06B7">
      <w:pPr>
        <w:pStyle w:val="Code"/>
        <w:rPr>
          <w:sz w:val="20"/>
          <w:szCs w:val="20"/>
        </w:rPr>
      </w:pPr>
      <w:r w:rsidRPr="00E86F28">
        <w:rPr>
          <w:sz w:val="20"/>
          <w:szCs w:val="20"/>
        </w:rPr>
        <w:t>from tensorflow import keras</w:t>
      </w:r>
    </w:p>
    <w:p w14:paraId="1FE99EC3" w14:textId="77777777" w:rsidR="000F06B7" w:rsidRPr="00E86F28" w:rsidRDefault="000F06B7" w:rsidP="000F06B7">
      <w:pPr>
        <w:pStyle w:val="Code"/>
        <w:rPr>
          <w:sz w:val="20"/>
          <w:szCs w:val="20"/>
        </w:rPr>
      </w:pPr>
      <w:r w:rsidRPr="00E86F28">
        <w:rPr>
          <w:sz w:val="20"/>
          <w:szCs w:val="20"/>
        </w:rPr>
        <w:t>from tensorflow.keras import layers</w:t>
      </w:r>
    </w:p>
    <w:p w14:paraId="607C6EA3" w14:textId="77777777" w:rsidR="000F06B7" w:rsidRPr="00E86F28" w:rsidRDefault="000F06B7" w:rsidP="000F06B7">
      <w:pPr>
        <w:pStyle w:val="Code"/>
        <w:rPr>
          <w:sz w:val="20"/>
          <w:szCs w:val="20"/>
        </w:rPr>
      </w:pPr>
      <w:r w:rsidRPr="00E86F28">
        <w:rPr>
          <w:sz w:val="20"/>
          <w:szCs w:val="20"/>
        </w:rPr>
        <w:t>import tensorflow_docs as tfdocs</w:t>
      </w:r>
    </w:p>
    <w:p w14:paraId="55B05093" w14:textId="77777777" w:rsidR="000F06B7" w:rsidRPr="00E86F28" w:rsidRDefault="000F06B7" w:rsidP="000F06B7">
      <w:pPr>
        <w:pStyle w:val="Code"/>
        <w:rPr>
          <w:sz w:val="20"/>
          <w:szCs w:val="20"/>
        </w:rPr>
      </w:pPr>
      <w:r w:rsidRPr="00E86F28">
        <w:rPr>
          <w:sz w:val="20"/>
          <w:szCs w:val="20"/>
        </w:rPr>
        <w:t>import tensorflow_docs.modeling</w:t>
      </w:r>
    </w:p>
    <w:p w14:paraId="19C23207" w14:textId="3AE7478A" w:rsidR="003D461B" w:rsidRPr="00E86F28" w:rsidRDefault="003D461B" w:rsidP="000F06B7">
      <w:pPr>
        <w:pStyle w:val="BodyTextFirst"/>
        <w:rPr>
          <w:sz w:val="20"/>
          <w:szCs w:val="16"/>
        </w:rPr>
      </w:pPr>
      <w:r w:rsidRPr="00E86F28">
        <w:rPr>
          <w:sz w:val="20"/>
          <w:szCs w:val="16"/>
        </w:rPr>
        <w:t>Then, to retrieve the dataset we</w:t>
      </w:r>
      <w:r w:rsidR="00FD2C9F" w:rsidRPr="00E86F28">
        <w:rPr>
          <w:sz w:val="20"/>
          <w:szCs w:val="16"/>
        </w:rPr>
        <w:t xml:space="preserve"> can</w:t>
      </w:r>
      <w:r w:rsidRPr="00E86F28">
        <w:rPr>
          <w:sz w:val="20"/>
          <w:szCs w:val="16"/>
        </w:rPr>
        <w:t xml:space="preserve"> </w:t>
      </w:r>
      <w:r w:rsidR="00FD2C9F" w:rsidRPr="00E86F28">
        <w:rPr>
          <w:sz w:val="20"/>
          <w:szCs w:val="16"/>
        </w:rPr>
        <w:t>simply</w:t>
      </w:r>
      <w:r w:rsidRPr="00E86F28">
        <w:rPr>
          <w:sz w:val="20"/>
          <w:szCs w:val="16"/>
        </w:rPr>
        <w:t xml:space="preserve"> run the following command</w:t>
      </w:r>
    </w:p>
    <w:p w14:paraId="6D57FFDB" w14:textId="794E0458" w:rsidR="003D461B" w:rsidRPr="00E86F28" w:rsidRDefault="003D461B" w:rsidP="003D461B">
      <w:pPr>
        <w:pStyle w:val="Code"/>
        <w:rPr>
          <w:sz w:val="20"/>
          <w:szCs w:val="20"/>
        </w:rPr>
      </w:pPr>
      <w:r w:rsidRPr="00E86F28">
        <w:rPr>
          <w:sz w:val="20"/>
          <w:szCs w:val="20"/>
        </w:rPr>
        <w:t>((trainX, trainY), (testX, testY)) = fashion_mnist.load_data()</w:t>
      </w:r>
    </w:p>
    <w:p w14:paraId="41099975" w14:textId="4788B892" w:rsidR="003D461B" w:rsidRPr="00E86F28" w:rsidRDefault="003D461B" w:rsidP="00FD2C9F">
      <w:pPr>
        <w:pStyle w:val="BodyTextFirst"/>
        <w:rPr>
          <w:sz w:val="20"/>
          <w:szCs w:val="16"/>
        </w:rPr>
      </w:pPr>
      <w:r w:rsidRPr="00E86F28">
        <w:rPr>
          <w:sz w:val="20"/>
          <w:szCs w:val="16"/>
        </w:rPr>
        <w:t xml:space="preserve">Incredibly easy! </w:t>
      </w:r>
      <w:r w:rsidR="00FD2C9F" w:rsidRPr="00E86F28">
        <w:rPr>
          <w:sz w:val="20"/>
          <w:szCs w:val="16"/>
        </w:rPr>
        <w:t xml:space="preserve">Now we have two </w:t>
      </w:r>
      <w:proofErr w:type="spellStart"/>
      <w:r w:rsidR="00FD2C9F" w:rsidRPr="00E86F28">
        <w:rPr>
          <w:sz w:val="20"/>
          <w:szCs w:val="16"/>
        </w:rPr>
        <w:t>numpy</w:t>
      </w:r>
      <w:proofErr w:type="spellEnd"/>
      <w:r w:rsidR="00FD2C9F" w:rsidRPr="00E86F28">
        <w:rPr>
          <w:sz w:val="20"/>
          <w:szCs w:val="16"/>
        </w:rPr>
        <w:t xml:space="preserve"> matrices (</w:t>
      </w:r>
      <w:proofErr w:type="spellStart"/>
      <w:r w:rsidR="00FD2C9F" w:rsidRPr="00E86F28">
        <w:rPr>
          <w:rStyle w:val="CodeInline"/>
          <w:sz w:val="20"/>
          <w:szCs w:val="16"/>
        </w:rPr>
        <w:t>trainX</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testX</w:t>
      </w:r>
      <w:proofErr w:type="spellEnd"/>
      <w:r w:rsidR="00FD2C9F" w:rsidRPr="00E86F28">
        <w:rPr>
          <w:sz w:val="20"/>
          <w:szCs w:val="16"/>
        </w:rPr>
        <w:t xml:space="preserve">) containing all the pixels values describing each of the training and test images and two </w:t>
      </w:r>
      <w:proofErr w:type="spellStart"/>
      <w:r w:rsidR="00FD2C9F" w:rsidRPr="00E86F28">
        <w:rPr>
          <w:sz w:val="20"/>
          <w:szCs w:val="16"/>
        </w:rPr>
        <w:t>numpy</w:t>
      </w:r>
      <w:proofErr w:type="spellEnd"/>
      <w:r w:rsidR="00FD2C9F" w:rsidRPr="00E86F28">
        <w:rPr>
          <w:sz w:val="20"/>
          <w:szCs w:val="16"/>
        </w:rPr>
        <w:t xml:space="preserve"> arrays (</w:t>
      </w:r>
      <w:proofErr w:type="spellStart"/>
      <w:r w:rsidR="00FD2C9F" w:rsidRPr="00E86F28">
        <w:rPr>
          <w:rStyle w:val="CodeInline"/>
          <w:sz w:val="20"/>
          <w:szCs w:val="16"/>
        </w:rPr>
        <w:t>trainY</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testY</w:t>
      </w:r>
      <w:proofErr w:type="spellEnd"/>
      <w:r w:rsidR="00FD2C9F" w:rsidRPr="00E86F28">
        <w:rPr>
          <w:sz w:val="20"/>
          <w:szCs w:val="16"/>
        </w:rPr>
        <w:t>) containing the associated labels.</w:t>
      </w:r>
    </w:p>
    <w:p w14:paraId="631D95E0" w14:textId="409E060E" w:rsidR="00FD2C9F" w:rsidRPr="00E86F28" w:rsidRDefault="00FD2C9F" w:rsidP="00FD2C9F">
      <w:pPr>
        <w:pStyle w:val="BodyTextCont"/>
        <w:rPr>
          <w:sz w:val="20"/>
          <w:szCs w:val="20"/>
        </w:rPr>
      </w:pPr>
      <w:r w:rsidRPr="00E86F28">
        <w:rPr>
          <w:sz w:val="20"/>
          <w:szCs w:val="20"/>
        </w:rPr>
        <w:lastRenderedPageBreak/>
        <w:t>Let us print the datasets dimensions</w:t>
      </w:r>
    </w:p>
    <w:p w14:paraId="505B2841" w14:textId="77777777" w:rsidR="00FD2C9F" w:rsidRPr="00E86F28" w:rsidRDefault="00FD2C9F" w:rsidP="00FD2C9F">
      <w:pPr>
        <w:pStyle w:val="Code"/>
        <w:rPr>
          <w:sz w:val="20"/>
          <w:szCs w:val="20"/>
        </w:rPr>
      </w:pPr>
      <w:r w:rsidRPr="00E86F28">
        <w:rPr>
          <w:sz w:val="20"/>
          <w:szCs w:val="20"/>
        </w:rPr>
        <w:t>print('Dimensions of the training dataset: ', trainX.shape)</w:t>
      </w:r>
    </w:p>
    <w:p w14:paraId="5424304F" w14:textId="77777777" w:rsidR="00FD2C9F" w:rsidRPr="00E86F28" w:rsidRDefault="00FD2C9F" w:rsidP="00FD2C9F">
      <w:pPr>
        <w:pStyle w:val="Code"/>
        <w:rPr>
          <w:sz w:val="20"/>
          <w:szCs w:val="20"/>
        </w:rPr>
      </w:pPr>
      <w:r w:rsidRPr="00E86F28">
        <w:rPr>
          <w:sz w:val="20"/>
          <w:szCs w:val="20"/>
        </w:rPr>
        <w:t>print('Dimensions of the test dataset: ', testX.shape)</w:t>
      </w:r>
    </w:p>
    <w:p w14:paraId="0B5E39B8" w14:textId="77777777" w:rsidR="00FD2C9F" w:rsidRPr="00E86F28" w:rsidRDefault="00FD2C9F" w:rsidP="00FD2C9F">
      <w:pPr>
        <w:pStyle w:val="Code"/>
        <w:rPr>
          <w:sz w:val="20"/>
          <w:szCs w:val="20"/>
        </w:rPr>
      </w:pPr>
      <w:r w:rsidRPr="00E86F28">
        <w:rPr>
          <w:sz w:val="20"/>
          <w:szCs w:val="20"/>
        </w:rPr>
        <w:t>print('Dimensions of the training labels: ', trainY.shape)</w:t>
      </w:r>
    </w:p>
    <w:p w14:paraId="095B1CCF" w14:textId="384664E4" w:rsidR="00FD2C9F" w:rsidRPr="00E86F28" w:rsidRDefault="00FD2C9F" w:rsidP="00FD2C9F">
      <w:pPr>
        <w:pStyle w:val="Code"/>
        <w:rPr>
          <w:sz w:val="20"/>
          <w:szCs w:val="20"/>
        </w:rPr>
      </w:pPr>
      <w:r w:rsidRPr="00E86F28">
        <w:rPr>
          <w:sz w:val="20"/>
          <w:szCs w:val="20"/>
        </w:rPr>
        <w:t>print('Dimensions of the test labels: ', testY.shape)</w:t>
      </w:r>
    </w:p>
    <w:p w14:paraId="7F994748" w14:textId="1F11CA33" w:rsidR="00FD2C9F" w:rsidRPr="00E86F28" w:rsidRDefault="00FD2C9F" w:rsidP="00FD2C9F">
      <w:pPr>
        <w:pStyle w:val="BodyTextFirst"/>
        <w:rPr>
          <w:sz w:val="20"/>
          <w:szCs w:val="16"/>
        </w:rPr>
      </w:pPr>
      <w:r w:rsidRPr="00E86F28">
        <w:rPr>
          <w:sz w:val="20"/>
          <w:szCs w:val="16"/>
        </w:rPr>
        <w:t>which will return as output</w:t>
      </w:r>
    </w:p>
    <w:p w14:paraId="4833750E" w14:textId="77777777" w:rsidR="00FD2C9F" w:rsidRPr="00E86F28" w:rsidRDefault="00FD2C9F" w:rsidP="00FD2C9F">
      <w:pPr>
        <w:pStyle w:val="Code"/>
        <w:rPr>
          <w:sz w:val="20"/>
          <w:szCs w:val="20"/>
        </w:rPr>
      </w:pPr>
      <w:r w:rsidRPr="00E86F28">
        <w:rPr>
          <w:sz w:val="20"/>
          <w:szCs w:val="20"/>
        </w:rPr>
        <w:t>Dimensions of the training dataset:  (60000, 28, 28)</w:t>
      </w:r>
    </w:p>
    <w:p w14:paraId="791E8142" w14:textId="77777777" w:rsidR="00FD2C9F" w:rsidRPr="00E86F28" w:rsidRDefault="00FD2C9F" w:rsidP="00FD2C9F">
      <w:pPr>
        <w:pStyle w:val="Code"/>
        <w:rPr>
          <w:sz w:val="20"/>
          <w:szCs w:val="20"/>
        </w:rPr>
      </w:pPr>
      <w:r w:rsidRPr="00E86F28">
        <w:rPr>
          <w:sz w:val="20"/>
          <w:szCs w:val="20"/>
        </w:rPr>
        <w:t>Dimensions of the test dataset:  (10000, 28, 28)</w:t>
      </w:r>
    </w:p>
    <w:p w14:paraId="2251C5C0" w14:textId="77777777" w:rsidR="00FD2C9F" w:rsidRPr="00E86F28" w:rsidRDefault="00FD2C9F" w:rsidP="00FD2C9F">
      <w:pPr>
        <w:pStyle w:val="Code"/>
        <w:rPr>
          <w:sz w:val="20"/>
          <w:szCs w:val="20"/>
        </w:rPr>
      </w:pPr>
      <w:r w:rsidRPr="00E86F28">
        <w:rPr>
          <w:sz w:val="20"/>
          <w:szCs w:val="20"/>
        </w:rPr>
        <w:t>Dimensions of the training labels:  (60000,)</w:t>
      </w:r>
    </w:p>
    <w:p w14:paraId="0886C70B" w14:textId="361C2B7F" w:rsidR="00FD2C9F" w:rsidRPr="00E86F28" w:rsidRDefault="00FD2C9F" w:rsidP="00FD2C9F">
      <w:pPr>
        <w:pStyle w:val="Code"/>
        <w:rPr>
          <w:sz w:val="20"/>
          <w:szCs w:val="20"/>
        </w:rPr>
      </w:pPr>
      <w:r w:rsidRPr="00E86F28">
        <w:rPr>
          <w:sz w:val="20"/>
          <w:szCs w:val="20"/>
        </w:rPr>
        <w:t>Dimensions of the test labels:  (10000,)</w:t>
      </w:r>
    </w:p>
    <w:p w14:paraId="55AF55A9" w14:textId="2D2AF32A" w:rsidR="00991163" w:rsidRPr="00E86F28" w:rsidRDefault="003D461B" w:rsidP="003D461B">
      <w:pPr>
        <w:pStyle w:val="NoteTipCaution"/>
        <w:rPr>
          <w:sz w:val="22"/>
          <w:szCs w:val="20"/>
        </w:rPr>
      </w:pPr>
      <w:r w:rsidRPr="00E86F28">
        <w:rPr>
          <w:rStyle w:val="Strong"/>
          <w:sz w:val="22"/>
          <w:szCs w:val="20"/>
        </w:rPr>
        <w:t>Tip</w:t>
      </w:r>
      <w:r w:rsidRPr="00E86F28">
        <w:rPr>
          <w:sz w:val="22"/>
          <w:szCs w:val="20"/>
        </w:rPr>
        <w:t xml:space="preserve"> Remember you should not focus on the Python implementation. Focus on the model, on the concepts behind the implementation. You can achieve the same results using pandas, </w:t>
      </w:r>
      <w:proofErr w:type="spellStart"/>
      <w:r w:rsidRPr="00E86F28">
        <w:rPr>
          <w:sz w:val="22"/>
          <w:szCs w:val="20"/>
        </w:rPr>
        <w:t>numpy</w:t>
      </w:r>
      <w:proofErr w:type="spellEnd"/>
      <w:r w:rsidRPr="00E86F28">
        <w:rPr>
          <w:sz w:val="22"/>
          <w:szCs w:val="20"/>
        </w:rPr>
        <w:t xml:space="preserve"> or even C. Try to concentrate on how to prepare the data, how to normalize it, how to check the training and so on.</w:t>
      </w:r>
    </w:p>
    <w:p w14:paraId="63BF6EDE" w14:textId="5A39D521" w:rsidR="00A02EB6" w:rsidRPr="00E86F28" w:rsidRDefault="00A02EB6" w:rsidP="00A02EB6">
      <w:pPr>
        <w:pStyle w:val="BodyTextFirst"/>
        <w:rPr>
          <w:sz w:val="20"/>
          <w:szCs w:val="16"/>
        </w:rPr>
      </w:pPr>
      <w:r w:rsidRPr="00E86F28">
        <w:rPr>
          <w:sz w:val="20"/>
          <w:szCs w:val="16"/>
        </w:rPr>
        <w:t>As you can see, we have a training dataset made of 60000 items, stored as images of 28x28 pixels each</w:t>
      </w:r>
      <w:r w:rsidR="005166F1" w:rsidRPr="00E86F28">
        <w:rPr>
          <w:sz w:val="20"/>
          <w:szCs w:val="16"/>
        </w:rPr>
        <w:t>,</w:t>
      </w:r>
      <w:r w:rsidRPr="00E86F28">
        <w:rPr>
          <w:sz w:val="20"/>
          <w:szCs w:val="16"/>
        </w:rPr>
        <w:t xml:space="preserve"> and a test dataset made of 10000 items, stored in the same way. Then, to each dataset is associated an array of corresponding labels.</w:t>
      </w:r>
    </w:p>
    <w:p w14:paraId="240355C3" w14:textId="418EBABF" w:rsidR="00A02EB6" w:rsidRPr="00E86F28" w:rsidRDefault="00A02EB6" w:rsidP="00A02EB6">
      <w:pPr>
        <w:pStyle w:val="BodyTextCont"/>
        <w:rPr>
          <w:sz w:val="20"/>
          <w:szCs w:val="20"/>
        </w:rPr>
      </w:pPr>
      <w:r w:rsidRPr="00E86F28">
        <w:rPr>
          <w:sz w:val="20"/>
          <w:szCs w:val="20"/>
        </w:rPr>
        <w:t xml:space="preserve">Now we need </w:t>
      </w:r>
      <w:r w:rsidR="005166F1" w:rsidRPr="00E86F28">
        <w:rPr>
          <w:sz w:val="20"/>
          <w:szCs w:val="20"/>
        </w:rPr>
        <w:t xml:space="preserve">to modify our data to obtain for each image a </w:t>
      </w:r>
      <w:r w:rsidR="0029715A" w:rsidRPr="00E86F28">
        <w:rPr>
          <w:sz w:val="20"/>
          <w:szCs w:val="20"/>
        </w:rPr>
        <w:t>“</w:t>
      </w:r>
      <w:r w:rsidR="005166F1" w:rsidRPr="00E86F28">
        <w:rPr>
          <w:sz w:val="20"/>
          <w:szCs w:val="20"/>
        </w:rPr>
        <w:t>flatten</w:t>
      </w:r>
      <w:r w:rsidR="0029715A" w:rsidRPr="00E86F28">
        <w:rPr>
          <w:sz w:val="20"/>
          <w:szCs w:val="20"/>
        </w:rPr>
        <w:t>”</w:t>
      </w:r>
      <w:r w:rsidR="005166F1" w:rsidRPr="00E86F28">
        <w:rPr>
          <w:sz w:val="20"/>
          <w:szCs w:val="20"/>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86F28">
        <w:rPr>
          <w:sz w:val="20"/>
          <w:szCs w:val="20"/>
        </w:rPr>
        <w:t>On the contrary</w:t>
      </w:r>
      <w:r w:rsidR="005166F1" w:rsidRPr="00E86F28">
        <w:rPr>
          <w:sz w:val="20"/>
          <w:szCs w:val="20"/>
        </w:rPr>
        <w:t>, Convolutional Neural Networks (CNN</w:t>
      </w:r>
      <w:r w:rsidR="0029715A" w:rsidRPr="00E86F28">
        <w:rPr>
          <w:sz w:val="20"/>
          <w:szCs w:val="20"/>
        </w:rPr>
        <w:t>s</w:t>
      </w:r>
      <w:r w:rsidR="005166F1" w:rsidRPr="00E86F28">
        <w:rPr>
          <w:sz w:val="20"/>
          <w:szCs w:val="20"/>
        </w:rPr>
        <w:t xml:space="preserve">) do not work with flattened versions of the images, </w:t>
      </w:r>
      <w:r w:rsidR="0029715A" w:rsidRPr="00E86F28">
        <w:rPr>
          <w:sz w:val="20"/>
          <w:szCs w:val="20"/>
        </w:rPr>
        <w:t>but we will have an entire Chapter later dedicated to this topic. For now, keep this in mind.</w:t>
      </w:r>
    </w:p>
    <w:p w14:paraId="1B9F1904" w14:textId="5FBE9A6B" w:rsidR="00962EF9" w:rsidRPr="00E86F28" w:rsidRDefault="00962EF9" w:rsidP="00A02EB6">
      <w:pPr>
        <w:pStyle w:val="BodyTextCont"/>
        <w:rPr>
          <w:sz w:val="20"/>
          <w:szCs w:val="20"/>
        </w:rPr>
      </w:pPr>
      <w:r w:rsidRPr="00E86F28">
        <w:rPr>
          <w:sz w:val="20"/>
          <w:szCs w:val="20"/>
        </w:rPr>
        <w:t xml:space="preserve">The following lines reshape the matrices dimensions </w:t>
      </w:r>
    </w:p>
    <w:p w14:paraId="484B3A07" w14:textId="37FBC832" w:rsidR="0029715A" w:rsidRPr="00E86F28" w:rsidRDefault="0029715A" w:rsidP="0029715A">
      <w:pPr>
        <w:pStyle w:val="Code"/>
        <w:rPr>
          <w:sz w:val="20"/>
          <w:szCs w:val="20"/>
        </w:rPr>
      </w:pPr>
      <w:r w:rsidRPr="00E86F28">
        <w:rPr>
          <w:sz w:val="20"/>
          <w:szCs w:val="20"/>
        </w:rPr>
        <w:t>data_train = trainX.reshape(60000, 784)</w:t>
      </w:r>
    </w:p>
    <w:p w14:paraId="513BEE52" w14:textId="33A2AD03" w:rsidR="0029715A" w:rsidRPr="00E86F28" w:rsidRDefault="0029715A" w:rsidP="0029715A">
      <w:pPr>
        <w:pStyle w:val="Code"/>
        <w:rPr>
          <w:sz w:val="20"/>
          <w:szCs w:val="20"/>
        </w:rPr>
      </w:pPr>
      <w:r w:rsidRPr="00E86F28">
        <w:rPr>
          <w:sz w:val="20"/>
          <w:szCs w:val="20"/>
        </w:rPr>
        <w:t>data_test = testX.reshape(10000, 784)</w:t>
      </w:r>
    </w:p>
    <w:p w14:paraId="02D41885" w14:textId="3AE240E8" w:rsidR="0029715A" w:rsidRPr="00E86F28" w:rsidRDefault="0029715A" w:rsidP="0029715A">
      <w:pPr>
        <w:pStyle w:val="BodyTextFirst"/>
        <w:rPr>
          <w:sz w:val="20"/>
          <w:szCs w:val="16"/>
        </w:rPr>
      </w:pPr>
      <w:r w:rsidRPr="00E86F28">
        <w:rPr>
          <w:sz w:val="20"/>
          <w:szCs w:val="16"/>
        </w:rPr>
        <w:t>Let us summarize our data so far</w:t>
      </w:r>
    </w:p>
    <w:p w14:paraId="1205FEC3" w14:textId="012B732D" w:rsidR="0029715A" w:rsidRPr="00E86F28" w:rsidRDefault="0029715A" w:rsidP="0029715A">
      <w:pPr>
        <w:pStyle w:val="Bullet"/>
        <w:rPr>
          <w:sz w:val="20"/>
          <w:szCs w:val="20"/>
        </w:rPr>
      </w:pPr>
      <w:r w:rsidRPr="00E86F28">
        <w:rPr>
          <w:sz w:val="20"/>
          <w:szCs w:val="20"/>
        </w:rPr>
        <w:t>labels - has dimensions (60000,) and contains the class labels (integers from 0 to 9)</w:t>
      </w:r>
    </w:p>
    <w:p w14:paraId="14E0E7B7" w14:textId="713090FB" w:rsidR="0029715A" w:rsidRPr="00E86F28" w:rsidRDefault="0029715A" w:rsidP="0029715A">
      <w:pPr>
        <w:pStyle w:val="Bullet"/>
        <w:rPr>
          <w:sz w:val="20"/>
          <w:szCs w:val="20"/>
        </w:rPr>
      </w:pPr>
      <w:r w:rsidRPr="00E86F28">
        <w:rPr>
          <w:sz w:val="20"/>
          <w:szCs w:val="20"/>
        </w:rPr>
        <w:t xml:space="preserve">train - has dimensions </w:t>
      </w: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Pr="00E86F28">
        <w:rPr>
          <w:sz w:val="20"/>
          <w:szCs w:val="20"/>
        </w:rPr>
        <w:t xml:space="preserve"> (60000x784) and contains the features, where each column contains the grayscale value of a single pixel in the image (remember 28x28=784)</w:t>
      </w:r>
    </w:p>
    <w:p w14:paraId="4B980667" w14:textId="4035FB5B" w:rsidR="0029715A" w:rsidRPr="00E86F28" w:rsidRDefault="0029715A" w:rsidP="0029715A">
      <w:pPr>
        <w:pStyle w:val="BodyTextFirst"/>
        <w:rPr>
          <w:sz w:val="20"/>
          <w:szCs w:val="16"/>
        </w:rPr>
      </w:pPr>
      <w:r w:rsidRPr="00E86F28">
        <w:rPr>
          <w:sz w:val="20"/>
          <w:szCs w:val="16"/>
        </w:rPr>
        <w:lastRenderedPageBreak/>
        <w:t xml:space="preserve">Check again Figure </w:t>
      </w:r>
      <w:del w:id="63" w:author="Umberto Michelucci" w:date="2022-01-03T11:15:00Z">
        <w:r w:rsidRPr="00E86F28" w:rsidDel="00861BDA">
          <w:rPr>
            <w:sz w:val="20"/>
            <w:szCs w:val="16"/>
          </w:rPr>
          <w:delText>15</w:delText>
        </w:r>
      </w:del>
      <w:ins w:id="64" w:author="Umberto Michelucci" w:date="2022-01-03T11:15:00Z">
        <w:r w:rsidR="00861BDA">
          <w:rPr>
            <w:sz w:val="20"/>
            <w:szCs w:val="16"/>
          </w:rPr>
          <w:t>3</w:t>
        </w:r>
      </w:ins>
      <w:r w:rsidRPr="00E86F28">
        <w:rPr>
          <w:sz w:val="20"/>
          <w:szCs w:val="16"/>
        </w:rPr>
        <w:t>-11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86F28" w:rsidRDefault="0029715A" w:rsidP="0029715A">
      <w:pPr>
        <w:pStyle w:val="Code"/>
        <w:rPr>
          <w:sz w:val="20"/>
          <w:szCs w:val="20"/>
        </w:rPr>
      </w:pPr>
      <w:r w:rsidRPr="00E86F28">
        <w:rPr>
          <w:sz w:val="20"/>
          <w:szCs w:val="20"/>
        </w:rPr>
        <w:t>data_train_norm = np.array(data_train/255.0)</w:t>
      </w:r>
    </w:p>
    <w:p w14:paraId="3D566ED7" w14:textId="12AC2E50" w:rsidR="0029715A" w:rsidRPr="00E86F28" w:rsidRDefault="0029715A" w:rsidP="0029715A">
      <w:pPr>
        <w:pStyle w:val="Code"/>
        <w:rPr>
          <w:sz w:val="20"/>
          <w:szCs w:val="20"/>
        </w:rPr>
      </w:pPr>
      <w:r w:rsidRPr="00E86F28">
        <w:rPr>
          <w:sz w:val="20"/>
          <w:szCs w:val="20"/>
        </w:rPr>
        <w:t>data_test_norm = np.array(data_test/255.0)</w:t>
      </w:r>
    </w:p>
    <w:p w14:paraId="72795E12" w14:textId="248A16E4" w:rsidR="00042037" w:rsidRPr="00E86F28" w:rsidRDefault="00042037" w:rsidP="00042037">
      <w:pPr>
        <w:pStyle w:val="BodyTextFirst"/>
        <w:rPr>
          <w:sz w:val="20"/>
          <w:szCs w:val="16"/>
        </w:rPr>
      </w:pPr>
      <w:r w:rsidRPr="00E86F28">
        <w:rPr>
          <w:sz w:val="20"/>
          <w:szCs w:val="16"/>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86F28" w:rsidRDefault="00042037" w:rsidP="00042037">
      <w:pPr>
        <w:pStyle w:val="Heading2"/>
        <w:rPr>
          <w:sz w:val="32"/>
          <w:szCs w:val="22"/>
        </w:rPr>
      </w:pPr>
      <w:bookmarkStart w:id="65" w:name="_Toc86998084"/>
      <w:r w:rsidRPr="00E86F28">
        <w:rPr>
          <w:sz w:val="32"/>
          <w:szCs w:val="22"/>
        </w:rPr>
        <w:t xml:space="preserve">Modifying labels for the softmax function </w:t>
      </w:r>
      <w:r w:rsidR="00F829FE" w:rsidRPr="00E86F28">
        <w:rPr>
          <w:sz w:val="32"/>
          <w:szCs w:val="22"/>
        </w:rPr>
        <w:t>-</w:t>
      </w:r>
      <w:r w:rsidRPr="00E86F28">
        <w:rPr>
          <w:sz w:val="32"/>
          <w:szCs w:val="22"/>
        </w:rPr>
        <w:t xml:space="preserve"> one hot encoding</w:t>
      </w:r>
      <w:bookmarkEnd w:id="65"/>
    </w:p>
    <w:p w14:paraId="66CF9E7D" w14:textId="119A8C8B" w:rsidR="00042037" w:rsidRPr="00E86F28" w:rsidRDefault="00042037" w:rsidP="00042037">
      <w:pPr>
        <w:pStyle w:val="BodyTextFirst"/>
        <w:rPr>
          <w:sz w:val="20"/>
          <w:szCs w:val="16"/>
        </w:rPr>
      </w:pPr>
      <w:del w:id="66" w:author="Umberto Michelucci" w:date="2022-01-03T11:15:00Z">
        <w:r w:rsidRPr="00E86F28" w:rsidDel="00861BDA">
          <w:rPr>
            <w:sz w:val="20"/>
            <w:szCs w:val="16"/>
          </w:rPr>
          <w:delText>You will remember from Chapter 14 that i</w:delText>
        </w:r>
      </w:del>
      <w:ins w:id="67" w:author="Umberto Michelucci" w:date="2022-01-03T11:15:00Z">
        <w:r w:rsidR="00861BDA">
          <w:rPr>
            <w:sz w:val="20"/>
            <w:szCs w:val="16"/>
          </w:rPr>
          <w:t>I</w:t>
        </w:r>
      </w:ins>
      <w:r w:rsidRPr="00E86F28">
        <w:rPr>
          <w:sz w:val="20"/>
          <w:szCs w:val="16"/>
        </w:rPr>
        <w:t xml:space="preserve">n classification we </w:t>
      </w:r>
      <w:del w:id="68" w:author="Umberto Michelucci" w:date="2022-01-03T11:15:00Z">
        <w:r w:rsidRPr="00E86F28" w:rsidDel="00861BDA">
          <w:rPr>
            <w:sz w:val="20"/>
            <w:szCs w:val="16"/>
          </w:rPr>
          <w:delText xml:space="preserve">will </w:delText>
        </w:r>
      </w:del>
      <w:r w:rsidRPr="00E86F28">
        <w:rPr>
          <w:sz w:val="20"/>
          <w:szCs w:val="16"/>
        </w:rPr>
        <w:t>use the following cost function</w:t>
      </w:r>
      <w:ins w:id="69" w:author="Umberto Michelucci" w:date="2022-01-03T11:15:00Z">
        <w:r w:rsidR="00861BDA">
          <w:rPr>
            <w:sz w:val="20"/>
            <w:szCs w:val="16"/>
          </w:rPr>
          <w:t xml:space="preserve"> (called cross-entropy)</w:t>
        </w:r>
      </w:ins>
    </w:p>
    <w:p w14:paraId="69553BFA" w14:textId="77777777" w:rsidR="00042037" w:rsidRPr="00E86F28" w:rsidRDefault="00042037" w:rsidP="00042037">
      <w:pPr>
        <w:pStyle w:val="BodyTextFirst"/>
        <w:rPr>
          <w:sz w:val="20"/>
          <w:szCs w:val="16"/>
        </w:rPr>
      </w:pPr>
    </w:p>
    <w:p w14:paraId="2C6C8F77" w14:textId="4A6B3353" w:rsidR="00042037" w:rsidRPr="00E86F28" w:rsidRDefault="00042037" w:rsidP="00042037">
      <w:pPr>
        <w:pStyle w:val="BodyTextFirst"/>
        <w:rPr>
          <w:sz w:val="20"/>
          <w:szCs w:val="16"/>
        </w:rPr>
      </w:pPr>
      <m:oMathPara>
        <m:oMath>
          <m:r>
            <w:rPr>
              <w:rFonts w:ascii="Cambria Math" w:hAnsi="Cambria Math"/>
              <w:sz w:val="20"/>
              <w:szCs w:val="16"/>
            </w:rPr>
            <m:t>L</m:t>
          </m:r>
          <m:d>
            <m:dPr>
              <m:ctrlPr>
                <w:rPr>
                  <w:rFonts w:ascii="Cambria Math" w:hAnsi="Cambria Math"/>
                  <w:i/>
                  <w:sz w:val="20"/>
                  <w:szCs w:val="16"/>
                </w:rPr>
              </m:ctrlPr>
            </m:dPr>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 xml:space="preserve"> </m:t>
              </m:r>
              <m:func>
                <m:funcPr>
                  <m:ctrlPr>
                    <w:rPr>
                      <w:rFonts w:ascii="Cambria Math" w:hAnsi="Cambria Math"/>
                      <w:i/>
                      <w:sz w:val="20"/>
                      <w:szCs w:val="16"/>
                    </w:rPr>
                  </m:ctrlPr>
                </m:funcPr>
                <m:fName>
                  <m:r>
                    <m:rPr>
                      <m:sty m:val="p"/>
                    </m:rPr>
                    <w:rPr>
                      <w:rFonts w:ascii="Cambria Math" w:hAnsi="Cambria Math"/>
                      <w:sz w:val="20"/>
                      <w:szCs w:val="16"/>
                    </w:rPr>
                    <m:t>log</m:t>
                  </m:r>
                </m:fName>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func>
                    <m:funcPr>
                      <m:ctrlPr>
                        <w:rPr>
                          <w:rFonts w:ascii="Cambria Math" w:hAnsi="Cambria Math"/>
                          <w:i/>
                          <w:sz w:val="20"/>
                          <w:szCs w:val="16"/>
                        </w:rPr>
                      </m:ctrlPr>
                    </m:funcPr>
                    <m:fName>
                      <m:r>
                        <m:rPr>
                          <m:sty m:val="p"/>
                        </m:rPr>
                        <w:rPr>
                          <w:rFonts w:ascii="Cambria Math" w:hAnsi="Cambria Math"/>
                          <w:sz w:val="20"/>
                          <w:szCs w:val="16"/>
                        </w:rPr>
                        <m:t>log</m:t>
                      </m:r>
                    </m:fName>
                    <m:e>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e>
                      </m:d>
                    </m:e>
                  </m:func>
                </m:e>
              </m:func>
            </m:e>
          </m:d>
        </m:oMath>
      </m:oMathPara>
    </w:p>
    <w:p w14:paraId="1AE6FB23" w14:textId="77777777" w:rsidR="00042037" w:rsidRPr="00E86F28" w:rsidRDefault="00042037" w:rsidP="00042037">
      <w:pPr>
        <w:pStyle w:val="BodyTextFirst"/>
        <w:rPr>
          <w:sz w:val="20"/>
          <w:szCs w:val="16"/>
        </w:rPr>
      </w:pPr>
    </w:p>
    <w:p w14:paraId="09480D10" w14:textId="35F9E02A" w:rsidR="00042037" w:rsidRPr="00E86F28" w:rsidRDefault="00042037" w:rsidP="00042037">
      <w:pPr>
        <w:pStyle w:val="BodyTextFirst"/>
        <w:rPr>
          <w:sz w:val="20"/>
          <w:szCs w:val="16"/>
        </w:rPr>
      </w:pPr>
      <w:r w:rsidRPr="00E86F28">
        <w:rPr>
          <w:sz w:val="20"/>
          <w:szCs w:val="16"/>
        </w:rPr>
        <w:t xml:space="preserve">where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contains our labels and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16"/>
        </w:rPr>
        <w:t xml:space="preserve">is the result of our network. </w:t>
      </w:r>
      <w:r w:rsidR="00234816" w:rsidRPr="00E86F28">
        <w:rPr>
          <w:sz w:val="20"/>
          <w:szCs w:val="16"/>
        </w:rPr>
        <w:t>So,</w:t>
      </w:r>
      <w:r w:rsidRPr="00E86F28">
        <w:rPr>
          <w:sz w:val="20"/>
          <w:szCs w:val="16"/>
        </w:rPr>
        <w:t xml:space="preserve"> the two </w:t>
      </w:r>
      <w:r w:rsidR="00AB632F" w:rsidRPr="00E86F28">
        <w:rPr>
          <w:sz w:val="20"/>
          <w:szCs w:val="16"/>
        </w:rPr>
        <w:t>elements</w:t>
      </w:r>
      <w:r w:rsidRPr="00E86F28">
        <w:rPr>
          <w:sz w:val="20"/>
          <w:szCs w:val="16"/>
        </w:rPr>
        <w:t xml:space="preserve"> must have the same dimensions. In our case here </w:t>
      </w:r>
      <w:r w:rsidR="00AB632F" w:rsidRPr="00E86F28">
        <w:rPr>
          <w:sz w:val="20"/>
          <w:szCs w:val="16"/>
        </w:rPr>
        <w:t>we saw</w:t>
      </w:r>
      <w:r w:rsidRPr="00E86F28">
        <w:rPr>
          <w:sz w:val="20"/>
          <w:szCs w:val="16"/>
        </w:rPr>
        <w:t xml:space="preserve"> that our network will give as output a vector with 10 elements, while a label in our dataset is simply a scalar. </w:t>
      </w:r>
      <w:r w:rsidR="00AB632F" w:rsidRPr="00E86F28">
        <w:rPr>
          <w:sz w:val="20"/>
          <w:szCs w:val="16"/>
        </w:rPr>
        <w:t>So,</w:t>
      </w:r>
      <w:r w:rsidRPr="00E86F28">
        <w:rPr>
          <w:sz w:val="20"/>
          <w:szCs w:val="16"/>
        </w:rPr>
        <w:t xml:space="preserve"> we have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16"/>
        </w:rPr>
        <w:t xml:space="preserve"> that has dimensions (10,1) and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that has dimensions (1,1). </w:t>
      </w:r>
      <w:r w:rsidR="00AB632F" w:rsidRPr="00E86F28">
        <w:rPr>
          <w:sz w:val="20"/>
          <w:szCs w:val="16"/>
        </w:rPr>
        <w:t>T</w:t>
      </w:r>
      <w:r w:rsidRPr="00E86F28">
        <w:rPr>
          <w:sz w:val="20"/>
          <w:szCs w:val="16"/>
        </w:rPr>
        <w:t xml:space="preserve">his will not work if we </w:t>
      </w:r>
      <w:r w:rsidR="00AB632F" w:rsidRPr="00E86F28">
        <w:rPr>
          <w:sz w:val="20"/>
          <w:szCs w:val="16"/>
        </w:rPr>
        <w:t>do not</w:t>
      </w:r>
      <w:r w:rsidRPr="00E86F28">
        <w:rPr>
          <w:sz w:val="20"/>
          <w:szCs w:val="16"/>
        </w:rPr>
        <w:t xml:space="preserve"> do something smart. We need to transform our labels in a </w:t>
      </w:r>
      <w:r w:rsidR="00AB632F" w:rsidRPr="00E86F28">
        <w:rPr>
          <w:sz w:val="20"/>
          <w:szCs w:val="16"/>
        </w:rPr>
        <w:t xml:space="preserve">vector </w:t>
      </w:r>
      <w:r w:rsidRPr="00E86F28">
        <w:rPr>
          <w:sz w:val="20"/>
          <w:szCs w:val="16"/>
        </w:rPr>
        <w:t>that have dimensions (10,1). A vector with a value for each class, but what value should we use?</w:t>
      </w:r>
    </w:p>
    <w:p w14:paraId="2C29D0F1" w14:textId="345B0520" w:rsidR="00042037" w:rsidRPr="00E86F28" w:rsidRDefault="00042037" w:rsidP="00AB632F">
      <w:pPr>
        <w:pStyle w:val="BodyTextCont"/>
        <w:rPr>
          <w:sz w:val="20"/>
          <w:szCs w:val="20"/>
        </w:rPr>
      </w:pPr>
      <w:r w:rsidRPr="00E86F28">
        <w:rPr>
          <w:sz w:val="20"/>
          <w:szCs w:val="20"/>
        </w:rPr>
        <w:t xml:space="preserve">What we need to do is what is called </w:t>
      </w:r>
      <w:r w:rsidRPr="00E86F28">
        <w:rPr>
          <w:rStyle w:val="Strong"/>
          <w:sz w:val="20"/>
          <w:szCs w:val="20"/>
        </w:rPr>
        <w:t>one-hot encoding</w:t>
      </w:r>
      <w:r w:rsidR="00BA5786" w:rsidRPr="00E86F28">
        <w:rPr>
          <w:rStyle w:val="FootnoteReference"/>
          <w:b/>
          <w:bCs/>
          <w:sz w:val="20"/>
          <w:szCs w:val="20"/>
        </w:rPr>
        <w:footnoteReference w:id="5"/>
      </w:r>
      <w:r w:rsidRPr="00E86F28">
        <w:rPr>
          <w:sz w:val="20"/>
          <w:szCs w:val="20"/>
        </w:rPr>
        <w:t xml:space="preserve">. Meaning we will transform our labels (integers from 0 to 9) to </w:t>
      </w:r>
      <w:r w:rsidR="00BA5786" w:rsidRPr="00E86F28">
        <w:rPr>
          <w:sz w:val="20"/>
          <w:szCs w:val="20"/>
        </w:rPr>
        <w:t>vectors</w:t>
      </w:r>
      <w:r w:rsidRPr="00E86F28">
        <w:rPr>
          <w:sz w:val="20"/>
          <w:szCs w:val="20"/>
        </w:rPr>
        <w:t xml:space="preserve"> with dimensions (1,10) with this algorithm: our one-hot encoded vector will have all zeros, except at the index of the label. For example, for a label 2 our </w:t>
      </w:r>
      <w:r w:rsidR="00BA5786" w:rsidRPr="00E86F28">
        <w:rPr>
          <w:sz w:val="20"/>
          <w:szCs w:val="20"/>
        </w:rPr>
        <w:t>1x10</w:t>
      </w:r>
      <w:r w:rsidRPr="00E86F28">
        <w:rPr>
          <w:sz w:val="20"/>
          <w:szCs w:val="20"/>
        </w:rPr>
        <w:t xml:space="preserve"> </w:t>
      </w:r>
      <w:r w:rsidR="00BE2941" w:rsidRPr="00E86F28">
        <w:rPr>
          <w:sz w:val="20"/>
          <w:szCs w:val="20"/>
        </w:rPr>
        <w:t>vector</w:t>
      </w:r>
      <w:r w:rsidRPr="00E86F28">
        <w:rPr>
          <w:sz w:val="20"/>
          <w:szCs w:val="20"/>
        </w:rPr>
        <w:t xml:space="preserve"> will have all zeros except at position with index 2, or in other words will be (0,0,1,0,0,0,0,0,0,0). Let make some other examples and it will become immediately clear</w:t>
      </w:r>
      <w:r w:rsidR="00AA0F6F" w:rsidRPr="00E86F28">
        <w:rPr>
          <w:sz w:val="20"/>
          <w:szCs w:val="20"/>
        </w:rPr>
        <w:t xml:space="preserve"> (</w:t>
      </w:r>
      <w:r w:rsidR="00BE2941" w:rsidRPr="00E86F28">
        <w:rPr>
          <w:sz w:val="20"/>
          <w:szCs w:val="20"/>
        </w:rPr>
        <w:t xml:space="preserve">see </w:t>
      </w:r>
      <w:r w:rsidR="00AA0F6F" w:rsidRPr="00E86F28">
        <w:rPr>
          <w:sz w:val="20"/>
          <w:szCs w:val="20"/>
        </w:rPr>
        <w:t xml:space="preserve">Table </w:t>
      </w:r>
      <w:r w:rsidR="00AD66F8">
        <w:rPr>
          <w:sz w:val="20"/>
          <w:szCs w:val="20"/>
        </w:rPr>
        <w:t>4</w:t>
      </w:r>
      <w:r w:rsidR="00AA0F6F" w:rsidRPr="00E86F28">
        <w:rPr>
          <w:sz w:val="20"/>
          <w:szCs w:val="20"/>
        </w:rPr>
        <w:t>-2)</w:t>
      </w:r>
      <w:r w:rsidRPr="00E86F28">
        <w:rPr>
          <w:sz w:val="20"/>
          <w:szCs w:val="20"/>
        </w:rPr>
        <w:t>.</w:t>
      </w:r>
    </w:p>
    <w:p w14:paraId="01E5C77B" w14:textId="1A7A3575" w:rsidR="00BA5786" w:rsidRPr="00E86F28" w:rsidRDefault="00DE2FE8" w:rsidP="00DE2FE8">
      <w:pPr>
        <w:pStyle w:val="TableCaption"/>
        <w:rPr>
          <w:sz w:val="21"/>
          <w:szCs w:val="16"/>
        </w:rPr>
      </w:pPr>
      <w:r w:rsidRPr="00E86F28">
        <w:rPr>
          <w:sz w:val="21"/>
          <w:szCs w:val="16"/>
        </w:rPr>
        <w:t xml:space="preserve">Table </w:t>
      </w:r>
      <w:del w:id="70" w:author="Umberto Michelucci" w:date="2022-01-03T11:15:00Z">
        <w:r w:rsidR="00AD66F8" w:rsidDel="00861BDA">
          <w:rPr>
            <w:sz w:val="21"/>
            <w:szCs w:val="16"/>
          </w:rPr>
          <w:delText>4</w:delText>
        </w:r>
      </w:del>
      <w:ins w:id="71" w:author="Umberto Michelucci" w:date="2022-01-03T11:15:00Z">
        <w:r w:rsidR="00861BDA">
          <w:rPr>
            <w:sz w:val="21"/>
            <w:szCs w:val="16"/>
          </w:rPr>
          <w:t>3</w:t>
        </w:r>
      </w:ins>
      <w:r w:rsidRPr="00E86F28">
        <w:rPr>
          <w:sz w:val="21"/>
          <w:szCs w:val="16"/>
        </w:rPr>
        <w:t>-2.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86F28"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86F28" w:rsidRDefault="00BA5786" w:rsidP="001B05BF">
            <w:pPr>
              <w:pStyle w:val="BodyTextCont"/>
              <w:ind w:firstLine="0"/>
              <w:rPr>
                <w:rStyle w:val="Strong"/>
                <w:sz w:val="20"/>
                <w:szCs w:val="20"/>
              </w:rPr>
            </w:pPr>
            <w:r w:rsidRPr="00E86F28">
              <w:rPr>
                <w:rStyle w:val="Strong"/>
                <w:sz w:val="20"/>
                <w:szCs w:val="20"/>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86F28" w:rsidRDefault="00BA5786" w:rsidP="001B05BF">
            <w:pPr>
              <w:pStyle w:val="BodyTextCont"/>
              <w:ind w:firstLine="0"/>
              <w:jc w:val="center"/>
              <w:rPr>
                <w:rStyle w:val="Strong"/>
                <w:sz w:val="20"/>
                <w:szCs w:val="20"/>
              </w:rPr>
            </w:pPr>
            <w:r w:rsidRPr="00E86F28">
              <w:rPr>
                <w:rStyle w:val="Strong"/>
                <w:sz w:val="20"/>
                <w:szCs w:val="20"/>
              </w:rPr>
              <w:t>One-hot encoded label</w:t>
            </w:r>
          </w:p>
        </w:tc>
      </w:tr>
      <w:tr w:rsidR="00BA5786" w:rsidRPr="00E86F28" w14:paraId="0A34F7DF" w14:textId="77777777" w:rsidTr="001B05BF">
        <w:tc>
          <w:tcPr>
            <w:tcW w:w="4121" w:type="dxa"/>
            <w:tcBorders>
              <w:top w:val="single" w:sz="4" w:space="0" w:color="auto"/>
              <w:right w:val="single" w:sz="4" w:space="0" w:color="auto"/>
            </w:tcBorders>
            <w:vAlign w:val="center"/>
          </w:tcPr>
          <w:p w14:paraId="448E74B9" w14:textId="7E0BD8E1" w:rsidR="00BA5786" w:rsidRPr="00E86F28" w:rsidRDefault="00BA5786" w:rsidP="001B05BF">
            <w:pPr>
              <w:pStyle w:val="BodyTextCont"/>
              <w:ind w:firstLine="0"/>
              <w:rPr>
                <w:sz w:val="20"/>
                <w:szCs w:val="20"/>
              </w:rPr>
            </w:pPr>
            <w:r w:rsidRPr="00E86F28">
              <w:rPr>
                <w:sz w:val="20"/>
                <w:szCs w:val="20"/>
              </w:rPr>
              <w:t>0</w:t>
            </w:r>
          </w:p>
        </w:tc>
        <w:tc>
          <w:tcPr>
            <w:tcW w:w="4169" w:type="dxa"/>
            <w:tcBorders>
              <w:top w:val="single" w:sz="4" w:space="0" w:color="auto"/>
              <w:left w:val="single" w:sz="4" w:space="0" w:color="auto"/>
            </w:tcBorders>
            <w:vAlign w:val="center"/>
          </w:tcPr>
          <w:p w14:paraId="2820B7B9" w14:textId="2218A688" w:rsidR="00BA5786" w:rsidRPr="00E86F28" w:rsidRDefault="00BA5786" w:rsidP="001B05BF">
            <w:pPr>
              <w:pStyle w:val="BodyTextCont"/>
              <w:ind w:firstLine="0"/>
              <w:jc w:val="center"/>
              <w:rPr>
                <w:sz w:val="20"/>
                <w:szCs w:val="20"/>
              </w:rPr>
            </w:pPr>
            <w:r w:rsidRPr="00E86F28">
              <w:rPr>
                <w:sz w:val="20"/>
                <w:szCs w:val="20"/>
              </w:rPr>
              <w:t>(1,0,0,0,0,0,0,0,0,0)</w:t>
            </w:r>
          </w:p>
        </w:tc>
      </w:tr>
      <w:tr w:rsidR="00BA5786" w:rsidRPr="00E86F28" w14:paraId="4FD725D1" w14:textId="77777777" w:rsidTr="001B05BF">
        <w:tc>
          <w:tcPr>
            <w:tcW w:w="4121" w:type="dxa"/>
            <w:tcBorders>
              <w:right w:val="single" w:sz="4" w:space="0" w:color="auto"/>
            </w:tcBorders>
            <w:vAlign w:val="center"/>
          </w:tcPr>
          <w:p w14:paraId="2D15DA50" w14:textId="278C1E2F" w:rsidR="00BA5786" w:rsidRPr="00E86F28" w:rsidRDefault="00BA5786" w:rsidP="001B05BF">
            <w:pPr>
              <w:pStyle w:val="BodyTextCont"/>
              <w:ind w:firstLine="0"/>
              <w:rPr>
                <w:sz w:val="20"/>
                <w:szCs w:val="20"/>
              </w:rPr>
            </w:pPr>
            <w:r w:rsidRPr="00E86F28">
              <w:rPr>
                <w:sz w:val="20"/>
                <w:szCs w:val="20"/>
              </w:rPr>
              <w:t>2</w:t>
            </w:r>
          </w:p>
        </w:tc>
        <w:tc>
          <w:tcPr>
            <w:tcW w:w="4169" w:type="dxa"/>
            <w:tcBorders>
              <w:left w:val="single" w:sz="4" w:space="0" w:color="auto"/>
            </w:tcBorders>
            <w:vAlign w:val="center"/>
          </w:tcPr>
          <w:p w14:paraId="3A6500A9" w14:textId="7EF8EEA3" w:rsidR="00BA5786" w:rsidRPr="00E86F28" w:rsidRDefault="00BA5786" w:rsidP="001B05BF">
            <w:pPr>
              <w:pStyle w:val="BodyTextCont"/>
              <w:ind w:firstLine="0"/>
              <w:jc w:val="center"/>
              <w:rPr>
                <w:sz w:val="20"/>
                <w:szCs w:val="20"/>
              </w:rPr>
            </w:pPr>
            <w:r w:rsidRPr="00E86F28">
              <w:rPr>
                <w:sz w:val="20"/>
                <w:szCs w:val="20"/>
              </w:rPr>
              <w:t>(0,0,1,0,0,0,0,0,0,0)</w:t>
            </w:r>
          </w:p>
        </w:tc>
      </w:tr>
      <w:tr w:rsidR="00BA5786" w:rsidRPr="00E86F28" w14:paraId="52A8F9B3" w14:textId="77777777" w:rsidTr="001B05BF">
        <w:tc>
          <w:tcPr>
            <w:tcW w:w="4121" w:type="dxa"/>
            <w:tcBorders>
              <w:right w:val="single" w:sz="4" w:space="0" w:color="auto"/>
            </w:tcBorders>
            <w:vAlign w:val="center"/>
          </w:tcPr>
          <w:p w14:paraId="0BD29547" w14:textId="456EC106" w:rsidR="00BA5786" w:rsidRPr="00E86F28" w:rsidRDefault="00BA5786" w:rsidP="001B05BF">
            <w:pPr>
              <w:pStyle w:val="BodyTextCont"/>
              <w:ind w:firstLine="0"/>
              <w:rPr>
                <w:sz w:val="20"/>
                <w:szCs w:val="20"/>
              </w:rPr>
            </w:pPr>
            <w:r w:rsidRPr="00E86F28">
              <w:rPr>
                <w:sz w:val="20"/>
                <w:szCs w:val="20"/>
              </w:rPr>
              <w:t>5</w:t>
            </w:r>
          </w:p>
        </w:tc>
        <w:tc>
          <w:tcPr>
            <w:tcW w:w="4169" w:type="dxa"/>
            <w:tcBorders>
              <w:left w:val="single" w:sz="4" w:space="0" w:color="auto"/>
            </w:tcBorders>
            <w:vAlign w:val="center"/>
          </w:tcPr>
          <w:p w14:paraId="28B569CF" w14:textId="08201B15" w:rsidR="00BA5786" w:rsidRPr="00E86F28" w:rsidRDefault="00BA5786" w:rsidP="001B05BF">
            <w:pPr>
              <w:pStyle w:val="BodyTextCont"/>
              <w:ind w:firstLine="0"/>
              <w:jc w:val="center"/>
              <w:rPr>
                <w:sz w:val="20"/>
                <w:szCs w:val="20"/>
              </w:rPr>
            </w:pPr>
            <w:r w:rsidRPr="00E86F28">
              <w:rPr>
                <w:sz w:val="20"/>
                <w:szCs w:val="20"/>
              </w:rPr>
              <w:t>(0,0,0,0,0,1,0,0,0,0)</w:t>
            </w:r>
          </w:p>
        </w:tc>
      </w:tr>
      <w:tr w:rsidR="00BA5786" w:rsidRPr="00E86F28"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86F28" w:rsidRDefault="00BA5786" w:rsidP="001B05BF">
            <w:pPr>
              <w:pStyle w:val="BodyTextCont"/>
              <w:ind w:firstLine="0"/>
              <w:rPr>
                <w:sz w:val="20"/>
                <w:szCs w:val="20"/>
              </w:rPr>
            </w:pPr>
            <w:r w:rsidRPr="00E86F28">
              <w:rPr>
                <w:sz w:val="20"/>
                <w:szCs w:val="20"/>
              </w:rPr>
              <w:lastRenderedPageBreak/>
              <w:t>7</w:t>
            </w:r>
          </w:p>
        </w:tc>
        <w:tc>
          <w:tcPr>
            <w:tcW w:w="4169" w:type="dxa"/>
            <w:tcBorders>
              <w:left w:val="single" w:sz="4" w:space="0" w:color="auto"/>
            </w:tcBorders>
            <w:vAlign w:val="center"/>
          </w:tcPr>
          <w:p w14:paraId="480505D0" w14:textId="1C2B07DF" w:rsidR="00BA5786" w:rsidRPr="00E86F28" w:rsidRDefault="00BA5786" w:rsidP="001B05BF">
            <w:pPr>
              <w:pStyle w:val="BodyTextCont"/>
              <w:ind w:firstLine="0"/>
              <w:jc w:val="center"/>
              <w:rPr>
                <w:sz w:val="20"/>
                <w:szCs w:val="20"/>
              </w:rPr>
            </w:pPr>
            <w:r w:rsidRPr="00E86F28">
              <w:rPr>
                <w:sz w:val="20"/>
                <w:szCs w:val="20"/>
              </w:rPr>
              <w:t>(0,0,0,0,0,0,0,1,0,0)</w:t>
            </w:r>
          </w:p>
        </w:tc>
      </w:tr>
    </w:tbl>
    <w:p w14:paraId="0182FCB0" w14:textId="77777777" w:rsidR="00BA5786" w:rsidRPr="00E86F28" w:rsidRDefault="00BA5786" w:rsidP="00AB632F">
      <w:pPr>
        <w:pStyle w:val="BodyTextCont"/>
        <w:rPr>
          <w:sz w:val="20"/>
          <w:szCs w:val="20"/>
        </w:rPr>
      </w:pPr>
    </w:p>
    <w:p w14:paraId="34209081" w14:textId="4E81B51D" w:rsidR="00042037" w:rsidRPr="00E86F28" w:rsidRDefault="00AA0F6F" w:rsidP="00AA0F6F">
      <w:pPr>
        <w:pStyle w:val="BodyTextFirst"/>
        <w:rPr>
          <w:sz w:val="20"/>
          <w:szCs w:val="16"/>
        </w:rPr>
      </w:pPr>
      <w:r w:rsidRPr="00E86F28">
        <w:rPr>
          <w:sz w:val="20"/>
          <w:szCs w:val="16"/>
        </w:rPr>
        <w:t xml:space="preserve">In Figure </w:t>
      </w:r>
      <w:del w:id="72" w:author="Umberto Michelucci" w:date="2022-01-03T11:15:00Z">
        <w:r w:rsidR="00AD66F8" w:rsidDel="00861BDA">
          <w:rPr>
            <w:sz w:val="20"/>
            <w:szCs w:val="16"/>
          </w:rPr>
          <w:delText>4</w:delText>
        </w:r>
      </w:del>
      <w:ins w:id="73" w:author="Umberto Michelucci" w:date="2022-01-03T11:15:00Z">
        <w:r w:rsidR="00861BDA">
          <w:rPr>
            <w:sz w:val="20"/>
            <w:szCs w:val="16"/>
          </w:rPr>
          <w:t>3</w:t>
        </w:r>
      </w:ins>
      <w:r w:rsidRPr="00E86F28">
        <w:rPr>
          <w:sz w:val="20"/>
          <w:szCs w:val="16"/>
        </w:rPr>
        <w:t>-1</w:t>
      </w:r>
      <w:r w:rsidR="00F37056" w:rsidRPr="00E86F28">
        <w:rPr>
          <w:sz w:val="20"/>
          <w:szCs w:val="16"/>
        </w:rPr>
        <w:t>2</w:t>
      </w:r>
      <w:r w:rsidRPr="00E86F28">
        <w:rPr>
          <w:sz w:val="20"/>
          <w:szCs w:val="16"/>
        </w:rPr>
        <w:t xml:space="preserve"> you can see a graphical representation of the process of one-hot encoding a label.</w:t>
      </w:r>
    </w:p>
    <w:p w14:paraId="71AED00C" w14:textId="336AD108" w:rsidR="00AA0F6F" w:rsidRPr="00E86F28" w:rsidRDefault="00541E86" w:rsidP="00AA0F6F">
      <w:pPr>
        <w:pStyle w:val="BodyTextFirst"/>
        <w:rPr>
          <w:sz w:val="20"/>
          <w:szCs w:val="16"/>
        </w:rPr>
      </w:pPr>
      <w:r w:rsidRPr="00E86F28">
        <w:rPr>
          <w:noProof/>
          <w:sz w:val="20"/>
          <w:szCs w:val="16"/>
        </w:rPr>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1A74ACF2" w:rsidR="00AA0F6F" w:rsidRPr="00E86F28" w:rsidRDefault="00AA0F6F" w:rsidP="00AA0F6F">
      <w:pPr>
        <w:pStyle w:val="FigureCaption"/>
        <w:rPr>
          <w:sz w:val="21"/>
          <w:szCs w:val="16"/>
        </w:rPr>
      </w:pPr>
      <w:r w:rsidRPr="00E86F28">
        <w:rPr>
          <w:sz w:val="21"/>
          <w:szCs w:val="16"/>
        </w:rPr>
        <w:t xml:space="preserve">Figure </w:t>
      </w:r>
      <w:del w:id="74" w:author="Umberto Michelucci" w:date="2022-01-03T11:15:00Z">
        <w:r w:rsidR="00AD66F8" w:rsidDel="00861BDA">
          <w:rPr>
            <w:sz w:val="21"/>
            <w:szCs w:val="16"/>
          </w:rPr>
          <w:delText>4</w:delText>
        </w:r>
      </w:del>
      <w:ins w:id="75" w:author="Umberto Michelucci" w:date="2022-01-03T11:15:00Z">
        <w:r w:rsidR="00861BDA">
          <w:rPr>
            <w:sz w:val="21"/>
            <w:szCs w:val="16"/>
          </w:rPr>
          <w:t>3</w:t>
        </w:r>
      </w:ins>
      <w:r w:rsidRPr="00E86F28">
        <w:rPr>
          <w:sz w:val="21"/>
          <w:szCs w:val="16"/>
        </w:rPr>
        <w:t>-1</w:t>
      </w:r>
      <w:r w:rsidR="00F37056" w:rsidRPr="00E86F28">
        <w:rPr>
          <w:sz w:val="21"/>
          <w:szCs w:val="16"/>
        </w:rPr>
        <w:t>2</w:t>
      </w:r>
      <w:r w:rsidRPr="00E86F28">
        <w:rPr>
          <w:sz w:val="21"/>
          <w:szCs w:val="16"/>
        </w:rPr>
        <w:t xml:space="preserve">. A graphical representation of the process of one-hot encoding a label. In the Figure, two labels (2 and 5) are one-hot encoded in two </w:t>
      </w:r>
      <w:r w:rsidR="00BE2941" w:rsidRPr="00E86F28">
        <w:rPr>
          <w:sz w:val="21"/>
          <w:szCs w:val="16"/>
        </w:rPr>
        <w:t>vectors</w:t>
      </w:r>
      <w:r w:rsidRPr="00E86F28">
        <w:rPr>
          <w:sz w:val="21"/>
          <w:szCs w:val="16"/>
        </w:rPr>
        <w:t xml:space="preserve">. The grayed element of the </w:t>
      </w:r>
      <w:r w:rsidR="00BE2941" w:rsidRPr="00E86F28">
        <w:rPr>
          <w:sz w:val="21"/>
          <w:szCs w:val="16"/>
        </w:rPr>
        <w:t xml:space="preserve">vector </w:t>
      </w:r>
      <w:r w:rsidRPr="00E86F28">
        <w:rPr>
          <w:sz w:val="21"/>
          <w:szCs w:val="16"/>
        </w:rPr>
        <w:t>is the one the becomes one, while the white marked ones remain zero.</w:t>
      </w:r>
    </w:p>
    <w:p w14:paraId="25C0E3A4" w14:textId="37E57074" w:rsidR="000E10AA" w:rsidRPr="00E86F28" w:rsidRDefault="000E10AA" w:rsidP="000E10AA">
      <w:pPr>
        <w:pStyle w:val="BodyTextFirst"/>
        <w:rPr>
          <w:sz w:val="20"/>
          <w:szCs w:val="16"/>
        </w:rPr>
      </w:pPr>
      <w:proofErr w:type="spellStart"/>
      <w:r w:rsidRPr="00E86F28">
        <w:rPr>
          <w:sz w:val="20"/>
          <w:szCs w:val="16"/>
        </w:rPr>
        <w:t>Sklearn</w:t>
      </w:r>
      <w:proofErr w:type="spellEnd"/>
      <w:r w:rsidRPr="00E86F28">
        <w:rPr>
          <w:sz w:val="20"/>
          <w:szCs w:val="16"/>
        </w:rPr>
        <w:t xml:space="preserve"> has several ways of doing this automatically (check for example the function </w:t>
      </w:r>
      <w:proofErr w:type="spellStart"/>
      <w:proofErr w:type="gramStart"/>
      <w:r w:rsidRPr="00E86F28">
        <w:rPr>
          <w:rStyle w:val="CodeInline"/>
          <w:sz w:val="20"/>
          <w:szCs w:val="16"/>
        </w:rPr>
        <w:t>OneHotEncoder</w:t>
      </w:r>
      <w:proofErr w:type="spellEnd"/>
      <w:r w:rsidR="00E818CA" w:rsidRPr="00E86F28">
        <w:rPr>
          <w:rStyle w:val="CodeInline"/>
          <w:sz w:val="20"/>
          <w:szCs w:val="16"/>
        </w:rPr>
        <w:t>(</w:t>
      </w:r>
      <w:proofErr w:type="gramEnd"/>
      <w:r w:rsidRPr="00E86F28">
        <w:rPr>
          <w:rStyle w:val="CodeInline"/>
          <w:sz w:val="20"/>
          <w:szCs w:val="16"/>
        </w:rPr>
        <w:t>)</w:t>
      </w:r>
      <w:r w:rsidRPr="00E86F28">
        <w:rPr>
          <w:sz w:val="20"/>
          <w:szCs w:val="16"/>
        </w:rPr>
        <w:t>). But I think is instructive to do it manually to really see how is done. Once you understand why you need it, and in which format you need it</w:t>
      </w:r>
      <w:r w:rsidR="00E818CA" w:rsidRPr="00E86F28">
        <w:rPr>
          <w:sz w:val="20"/>
          <w:szCs w:val="16"/>
        </w:rPr>
        <w:t>,</w:t>
      </w:r>
      <w:r w:rsidRPr="00E86F28">
        <w:rPr>
          <w:sz w:val="20"/>
          <w:szCs w:val="16"/>
        </w:rPr>
        <w:t xml:space="preserve"> you can use the function you like most. The Python code to </w:t>
      </w:r>
      <w:r w:rsidR="00E818CA" w:rsidRPr="00E86F28">
        <w:rPr>
          <w:sz w:val="20"/>
          <w:szCs w:val="16"/>
        </w:rPr>
        <w:t>do</w:t>
      </w:r>
      <w:r w:rsidRPr="00E86F28">
        <w:rPr>
          <w:sz w:val="20"/>
          <w:szCs w:val="16"/>
        </w:rPr>
        <w:t xml:space="preserve"> this is very simple</w:t>
      </w:r>
      <w:r w:rsidR="00E818CA" w:rsidRPr="00E86F28">
        <w:rPr>
          <w:sz w:val="20"/>
          <w:szCs w:val="16"/>
        </w:rPr>
        <w:t>:</w:t>
      </w:r>
    </w:p>
    <w:p w14:paraId="232C1ED2" w14:textId="26D063E1" w:rsidR="00E818CA" w:rsidRPr="00E86F28" w:rsidRDefault="00E818CA" w:rsidP="00E818CA">
      <w:pPr>
        <w:pStyle w:val="Code"/>
        <w:rPr>
          <w:sz w:val="20"/>
          <w:szCs w:val="20"/>
        </w:rPr>
      </w:pPr>
      <w:r w:rsidRPr="00E86F28">
        <w:rPr>
          <w:sz w:val="20"/>
          <w:szCs w:val="20"/>
        </w:rPr>
        <w:t>labels_train = np.zeros((60000, 10))</w:t>
      </w:r>
    </w:p>
    <w:p w14:paraId="6EA7283E" w14:textId="2394721A" w:rsidR="00E818CA" w:rsidRPr="00E86F28" w:rsidRDefault="00E818CA" w:rsidP="00E818CA">
      <w:pPr>
        <w:pStyle w:val="Code"/>
        <w:rPr>
          <w:sz w:val="20"/>
          <w:szCs w:val="20"/>
        </w:rPr>
      </w:pPr>
      <w:r w:rsidRPr="00E86F28">
        <w:rPr>
          <w:sz w:val="20"/>
          <w:szCs w:val="20"/>
        </w:rPr>
        <w:t>labels_train[np.arange(60000), trainY] = 1</w:t>
      </w:r>
    </w:p>
    <w:p w14:paraId="34BA5FCC" w14:textId="6CF9E175" w:rsidR="00E818CA" w:rsidRPr="00E86F28" w:rsidRDefault="00E818CA" w:rsidP="00E818CA">
      <w:pPr>
        <w:pStyle w:val="Code"/>
        <w:rPr>
          <w:sz w:val="20"/>
          <w:szCs w:val="20"/>
        </w:rPr>
      </w:pPr>
    </w:p>
    <w:p w14:paraId="1974B3FF" w14:textId="10EA0E3D" w:rsidR="00E818CA" w:rsidRPr="00E86F28" w:rsidRDefault="00E818CA" w:rsidP="00E818CA">
      <w:pPr>
        <w:pStyle w:val="Code"/>
        <w:rPr>
          <w:sz w:val="20"/>
          <w:szCs w:val="20"/>
        </w:rPr>
      </w:pPr>
      <w:r w:rsidRPr="00E86F28">
        <w:rPr>
          <w:sz w:val="20"/>
          <w:szCs w:val="20"/>
        </w:rPr>
        <w:t>labels_test = np.zeros((10000, 10))</w:t>
      </w:r>
    </w:p>
    <w:p w14:paraId="2D29FFF3" w14:textId="7E30F5E0" w:rsidR="00E818CA" w:rsidRPr="00E86F28" w:rsidRDefault="00E818CA" w:rsidP="00E818CA">
      <w:pPr>
        <w:pStyle w:val="Code"/>
        <w:rPr>
          <w:sz w:val="20"/>
          <w:szCs w:val="20"/>
        </w:rPr>
      </w:pPr>
      <w:r w:rsidRPr="00E86F28">
        <w:rPr>
          <w:sz w:val="20"/>
          <w:szCs w:val="20"/>
        </w:rPr>
        <w:t>labels_test[np.arange(10000), testY] = 1</w:t>
      </w:r>
    </w:p>
    <w:p w14:paraId="1CBC1728" w14:textId="4CBA73D1" w:rsidR="000E10AA" w:rsidRPr="00E86F28" w:rsidRDefault="000E10AA" w:rsidP="00E818CA">
      <w:pPr>
        <w:pStyle w:val="BodyTextFirst"/>
        <w:rPr>
          <w:sz w:val="20"/>
          <w:szCs w:val="16"/>
        </w:rPr>
      </w:pPr>
      <w:r w:rsidRPr="00E86F28">
        <w:rPr>
          <w:sz w:val="20"/>
          <w:szCs w:val="16"/>
        </w:rPr>
        <w:t xml:space="preserve">First you create a new array with the right dimensions: (60000,10), and you fill it with zeros with the </w:t>
      </w:r>
      <w:proofErr w:type="spellStart"/>
      <w:r w:rsidRPr="00E86F28">
        <w:rPr>
          <w:sz w:val="20"/>
          <w:szCs w:val="16"/>
        </w:rPr>
        <w:t>numpy</w:t>
      </w:r>
      <w:proofErr w:type="spellEnd"/>
      <w:r w:rsidRPr="00E86F28">
        <w:rPr>
          <w:sz w:val="20"/>
          <w:szCs w:val="16"/>
        </w:rPr>
        <w:t xml:space="preserve"> function </w:t>
      </w:r>
      <w:proofErr w:type="spellStart"/>
      <w:proofErr w:type="gramStart"/>
      <w:r w:rsidRPr="00E86F28">
        <w:rPr>
          <w:rStyle w:val="CodeInline"/>
          <w:sz w:val="20"/>
          <w:szCs w:val="16"/>
        </w:rPr>
        <w:t>np.zeros</w:t>
      </w:r>
      <w:proofErr w:type="spellEnd"/>
      <w:proofErr w:type="gramEnd"/>
      <w:r w:rsidRPr="00E86F28">
        <w:rPr>
          <w:rStyle w:val="CodeInline"/>
          <w:sz w:val="20"/>
          <w:szCs w:val="16"/>
        </w:rPr>
        <w:t>((60000,10))</w:t>
      </w:r>
      <w:r w:rsidRPr="00E86F28">
        <w:rPr>
          <w:sz w:val="20"/>
          <w:szCs w:val="16"/>
        </w:rPr>
        <w:t xml:space="preserve">. Then you set to 1 only the columns related to the label itself using pandas functionalities to slice </w:t>
      </w:r>
      <w:proofErr w:type="spellStart"/>
      <w:r w:rsidRPr="00E86F28">
        <w:rPr>
          <w:sz w:val="20"/>
          <w:szCs w:val="16"/>
        </w:rPr>
        <w:t>dataframes</w:t>
      </w:r>
      <w:proofErr w:type="spellEnd"/>
      <w:r w:rsidRPr="00E86F28">
        <w:rPr>
          <w:sz w:val="20"/>
          <w:szCs w:val="16"/>
        </w:rPr>
        <w:t xml:space="preserve"> with the line</w:t>
      </w:r>
      <w:r w:rsidR="00895378" w:rsidRPr="00E86F28">
        <w:rPr>
          <w:sz w:val="20"/>
          <w:szCs w:val="16"/>
        </w:rPr>
        <w:t xml:space="preserve"> </w:t>
      </w:r>
      <w:proofErr w:type="spellStart"/>
      <w:r w:rsidR="00895378" w:rsidRPr="00E86F28">
        <w:rPr>
          <w:rStyle w:val="CodeInline"/>
          <w:sz w:val="20"/>
          <w:szCs w:val="16"/>
        </w:rPr>
        <w:t>labels_train</w:t>
      </w:r>
      <w:proofErr w:type="spellEnd"/>
      <w:r w:rsidRPr="00E86F28">
        <w:rPr>
          <w:rStyle w:val="CodeInline"/>
          <w:sz w:val="20"/>
          <w:szCs w:val="16"/>
        </w:rPr>
        <w:t>[</w:t>
      </w:r>
      <w:proofErr w:type="spellStart"/>
      <w:proofErr w:type="gramStart"/>
      <w:r w:rsidRPr="00E86F28">
        <w:rPr>
          <w:rStyle w:val="CodeInline"/>
          <w:sz w:val="20"/>
          <w:szCs w:val="16"/>
        </w:rPr>
        <w:t>np.arange</w:t>
      </w:r>
      <w:proofErr w:type="spellEnd"/>
      <w:proofErr w:type="gramEnd"/>
      <w:r w:rsidRPr="00E86F28">
        <w:rPr>
          <w:rStyle w:val="CodeInline"/>
          <w:sz w:val="20"/>
          <w:szCs w:val="16"/>
        </w:rPr>
        <w:t xml:space="preserve">(60000), </w:t>
      </w:r>
      <w:proofErr w:type="spellStart"/>
      <w:r w:rsidR="00895378" w:rsidRPr="00E86F28">
        <w:rPr>
          <w:rStyle w:val="CodeInline"/>
          <w:sz w:val="20"/>
          <w:szCs w:val="16"/>
        </w:rPr>
        <w:t>trainY</w:t>
      </w:r>
      <w:proofErr w:type="spellEnd"/>
      <w:r w:rsidRPr="00E86F28">
        <w:rPr>
          <w:rStyle w:val="CodeInline"/>
          <w:sz w:val="20"/>
          <w:szCs w:val="16"/>
        </w:rPr>
        <w:t>] = 1</w:t>
      </w:r>
      <w:r w:rsidR="00895378" w:rsidRPr="00E86F28">
        <w:rPr>
          <w:sz w:val="20"/>
          <w:szCs w:val="16"/>
        </w:rPr>
        <w:t xml:space="preserve"> (the same of course is also performed in the case of the test dataset).</w:t>
      </w:r>
      <w:r w:rsidRPr="00E86F28">
        <w:rPr>
          <w:sz w:val="20"/>
          <w:szCs w:val="16"/>
        </w:rPr>
        <w:t xml:space="preserve"> </w:t>
      </w:r>
      <w:r w:rsidR="00A11ED8" w:rsidRPr="00E86F28">
        <w:rPr>
          <w:sz w:val="20"/>
          <w:szCs w:val="16"/>
        </w:rPr>
        <w:t>At the end we obtain</w:t>
      </w:r>
      <w:r w:rsidRPr="00E86F28">
        <w:rPr>
          <w:sz w:val="20"/>
          <w:szCs w:val="16"/>
        </w:rPr>
        <w:t xml:space="preserve"> the </w:t>
      </w:r>
      <w:r w:rsidR="00A11ED8" w:rsidRPr="00E86F28">
        <w:rPr>
          <w:sz w:val="20"/>
          <w:szCs w:val="16"/>
        </w:rPr>
        <w:t xml:space="preserve">following </w:t>
      </w:r>
      <w:r w:rsidRPr="00E86F28">
        <w:rPr>
          <w:sz w:val="20"/>
          <w:szCs w:val="16"/>
        </w:rPr>
        <w:t>dimensions: (60000</w:t>
      </w:r>
      <w:r w:rsidR="00A11ED8" w:rsidRPr="00E86F28">
        <w:rPr>
          <w:sz w:val="20"/>
          <w:szCs w:val="16"/>
        </w:rPr>
        <w:t>,10</w:t>
      </w:r>
      <w:r w:rsidRPr="00E86F28">
        <w:rPr>
          <w:sz w:val="20"/>
          <w:szCs w:val="16"/>
        </w:rPr>
        <w:t xml:space="preserve">), where each </w:t>
      </w:r>
      <w:r w:rsidR="00A11ED8" w:rsidRPr="00E86F28">
        <w:rPr>
          <w:sz w:val="20"/>
          <w:szCs w:val="16"/>
        </w:rPr>
        <w:t>row</w:t>
      </w:r>
      <w:r w:rsidRPr="00E86F28">
        <w:rPr>
          <w:sz w:val="20"/>
          <w:szCs w:val="16"/>
        </w:rPr>
        <w:t xml:space="preserve"> indicates a different observation.</w:t>
      </w:r>
    </w:p>
    <w:p w14:paraId="76D12AD3" w14:textId="12646019" w:rsidR="000E10AA" w:rsidRPr="00E86F28" w:rsidRDefault="000E10AA" w:rsidP="00BE2941">
      <w:pPr>
        <w:pStyle w:val="BodyTextCont"/>
        <w:rPr>
          <w:sz w:val="20"/>
          <w:szCs w:val="20"/>
        </w:rPr>
      </w:pPr>
      <w:r w:rsidRPr="00E86F28">
        <w:rPr>
          <w:sz w:val="20"/>
          <w:szCs w:val="20"/>
        </w:rPr>
        <w:lastRenderedPageBreak/>
        <w:t xml:space="preserve">Now in our code we can compare finally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E86F28">
        <w:rPr>
          <w:sz w:val="20"/>
          <w:szCs w:val="20"/>
        </w:rPr>
        <w:t xml:space="preserve"> and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20"/>
        </w:rPr>
        <w:t xml:space="preserve">since both have now the dimensions (10,1) for one observation, or when considering the entire </w:t>
      </w:r>
      <w:r w:rsidR="00BE2941" w:rsidRPr="00E86F28">
        <w:rPr>
          <w:sz w:val="20"/>
          <w:szCs w:val="20"/>
        </w:rPr>
        <w:t>test</w:t>
      </w:r>
      <w:r w:rsidRPr="00E86F28">
        <w:rPr>
          <w:sz w:val="20"/>
          <w:szCs w:val="20"/>
        </w:rPr>
        <w:t xml:space="preserve"> data set of (</w:t>
      </w:r>
      <w:r w:rsidR="00BE2941" w:rsidRPr="00E86F28">
        <w:rPr>
          <w:sz w:val="20"/>
          <w:szCs w:val="20"/>
        </w:rPr>
        <w:t>1</w:t>
      </w:r>
      <w:r w:rsidRPr="00E86F28">
        <w:rPr>
          <w:sz w:val="20"/>
          <w:szCs w:val="20"/>
        </w:rPr>
        <w:t>0000</w:t>
      </w:r>
      <w:r w:rsidR="00F24722" w:rsidRPr="00E86F28">
        <w:rPr>
          <w:sz w:val="20"/>
          <w:szCs w:val="20"/>
        </w:rPr>
        <w:t>,10</w:t>
      </w:r>
      <w:r w:rsidRPr="00E86F28">
        <w:rPr>
          <w:sz w:val="20"/>
          <w:szCs w:val="20"/>
        </w:rPr>
        <w:t>).</w:t>
      </w:r>
      <w:r w:rsidR="00BE2941" w:rsidRPr="00E86F28">
        <w:rPr>
          <w:sz w:val="20"/>
          <w:szCs w:val="20"/>
        </w:rPr>
        <w:t xml:space="preserve"> The same can of course be asserted for the training dataset.</w:t>
      </w:r>
      <w:r w:rsidRPr="00E86F28">
        <w:rPr>
          <w:sz w:val="20"/>
          <w:szCs w:val="20"/>
        </w:rPr>
        <w:t xml:space="preserve"> Each </w:t>
      </w:r>
      <w:r w:rsidR="00F24722" w:rsidRPr="00E86F28">
        <w:rPr>
          <w:sz w:val="20"/>
          <w:szCs w:val="20"/>
        </w:rPr>
        <w:t>column</w:t>
      </w:r>
      <w:r w:rsidRPr="00E86F28">
        <w:rPr>
          <w:sz w:val="20"/>
          <w:szCs w:val="20"/>
        </w:rPr>
        <w:t xml:space="preserve"> now in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20"/>
        </w:rPr>
        <w:t xml:space="preserve"> will represent the probability of our observation of being of a specific class. At the very end when calculating the accuracy of our model, we will assign the class with the highest probability to each observation.</w:t>
      </w:r>
    </w:p>
    <w:p w14:paraId="2C116ED9" w14:textId="3EA80EEC" w:rsidR="000E10AA" w:rsidRPr="00E86F28" w:rsidRDefault="00F24722" w:rsidP="00F24722">
      <w:pPr>
        <w:pStyle w:val="NoteTipCaution"/>
        <w:rPr>
          <w:sz w:val="22"/>
          <w:szCs w:val="20"/>
        </w:rPr>
      </w:pPr>
      <w:r w:rsidRPr="00E86F28">
        <w:rPr>
          <w:rStyle w:val="Strong"/>
          <w:sz w:val="22"/>
          <w:szCs w:val="20"/>
        </w:rPr>
        <w:t>Note</w:t>
      </w:r>
      <w:r w:rsidRPr="00E86F28">
        <w:rPr>
          <w:sz w:val="22"/>
          <w:szCs w:val="20"/>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86F28" w:rsidRDefault="00AE4C97" w:rsidP="00AE4C97">
      <w:pPr>
        <w:pStyle w:val="Heading2"/>
        <w:rPr>
          <w:sz w:val="32"/>
          <w:szCs w:val="22"/>
        </w:rPr>
      </w:pPr>
      <w:bookmarkStart w:id="76" w:name="_Toc86998085"/>
      <w:r w:rsidRPr="00E86F28">
        <w:rPr>
          <w:sz w:val="32"/>
          <w:szCs w:val="22"/>
        </w:rPr>
        <w:t>The feed-forward network model</w:t>
      </w:r>
      <w:bookmarkEnd w:id="76"/>
    </w:p>
    <w:p w14:paraId="56FDA5E5" w14:textId="50699612" w:rsidR="00AE4C97" w:rsidRPr="00E86F28" w:rsidRDefault="00AE4C97" w:rsidP="00AE4C97">
      <w:pPr>
        <w:pStyle w:val="BodyTextFirst"/>
        <w:rPr>
          <w:sz w:val="20"/>
          <w:szCs w:val="16"/>
        </w:rPr>
      </w:pPr>
      <w:r w:rsidRPr="00E86F28">
        <w:rPr>
          <w:sz w:val="20"/>
          <w:szCs w:val="16"/>
        </w:rPr>
        <w:t xml:space="preserve">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w:t>
      </w:r>
      <w:del w:id="77" w:author="Umberto Michelucci" w:date="2022-01-03T11:15:00Z">
        <w:r w:rsidR="007814CF" w:rsidDel="00861BDA">
          <w:rPr>
            <w:sz w:val="20"/>
            <w:szCs w:val="16"/>
          </w:rPr>
          <w:delText>4</w:delText>
        </w:r>
      </w:del>
      <w:ins w:id="78" w:author="Umberto Michelucci" w:date="2022-01-03T11:15:00Z">
        <w:r w:rsidR="00861BDA">
          <w:rPr>
            <w:sz w:val="20"/>
            <w:szCs w:val="16"/>
          </w:rPr>
          <w:t>3</w:t>
        </w:r>
      </w:ins>
      <w:r w:rsidRPr="00E86F28">
        <w:rPr>
          <w:sz w:val="20"/>
          <w:szCs w:val="16"/>
        </w:rPr>
        <w:t>-13 for a graphical representation of the network and then we will spend some time explaining the various parts, especially the output layers.</w:t>
      </w:r>
    </w:p>
    <w:p w14:paraId="371205B4" w14:textId="77777777" w:rsidR="00AE4C97" w:rsidRPr="00E86F28" w:rsidRDefault="00AE4C97" w:rsidP="00AE4C97">
      <w:pPr>
        <w:pStyle w:val="BodyTextFirst"/>
        <w:rPr>
          <w:sz w:val="20"/>
          <w:szCs w:val="16"/>
        </w:rPr>
      </w:pPr>
    </w:p>
    <w:p w14:paraId="502CB586" w14:textId="24EAEE3F" w:rsidR="00AE4C97" w:rsidRPr="00E86F28" w:rsidRDefault="00AE4C97" w:rsidP="005769DD">
      <w:pPr>
        <w:pStyle w:val="BodyTextFirst"/>
        <w:jc w:val="center"/>
        <w:rPr>
          <w:sz w:val="20"/>
          <w:szCs w:val="16"/>
        </w:rPr>
      </w:pPr>
      <w:r w:rsidRPr="00E86F28">
        <w:rPr>
          <w:noProof/>
          <w:sz w:val="20"/>
          <w:szCs w:val="16"/>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8"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5593C192" w:rsidR="005769DD" w:rsidRPr="00E86F28" w:rsidRDefault="005769DD" w:rsidP="005769DD">
      <w:pPr>
        <w:pStyle w:val="FigureCaption"/>
        <w:rPr>
          <w:sz w:val="21"/>
          <w:szCs w:val="16"/>
        </w:rPr>
      </w:pPr>
      <w:r w:rsidRPr="00E86F28">
        <w:rPr>
          <w:sz w:val="21"/>
          <w:szCs w:val="16"/>
        </w:rPr>
        <w:t xml:space="preserve">Figure </w:t>
      </w:r>
      <w:del w:id="79" w:author="Umberto Michelucci" w:date="2022-01-03T11:15:00Z">
        <w:r w:rsidR="007814CF" w:rsidDel="00861BDA">
          <w:rPr>
            <w:sz w:val="21"/>
            <w:szCs w:val="16"/>
          </w:rPr>
          <w:delText>4</w:delText>
        </w:r>
      </w:del>
      <w:ins w:id="80" w:author="Umberto Michelucci" w:date="2022-01-03T11:15:00Z">
        <w:r w:rsidR="00861BDA">
          <w:rPr>
            <w:sz w:val="21"/>
            <w:szCs w:val="16"/>
          </w:rPr>
          <w:t>3</w:t>
        </w:r>
      </w:ins>
      <w:r w:rsidRPr="00E86F28">
        <w:rPr>
          <w:sz w:val="21"/>
          <w:szCs w:val="16"/>
        </w:rPr>
        <w:t xml:space="preserve">-13. The network architecture with a single hidden layer. We will vary during our analysis the number of neurons </w:t>
      </w:r>
      <m:oMath>
        <m:sSub>
          <m:sSubPr>
            <m:ctrlPr>
              <w:rPr>
                <w:rFonts w:ascii="Cambria Math" w:hAnsi="Cambria Math"/>
                <w:sz w:val="21"/>
                <w:szCs w:val="16"/>
              </w:rPr>
            </m:ctrlPr>
          </m:sSubPr>
          <m:e>
            <m:r>
              <w:rPr>
                <w:rFonts w:ascii="Cambria Math" w:hAnsi="Cambria Math"/>
                <w:sz w:val="21"/>
                <w:szCs w:val="16"/>
              </w:rPr>
              <m:t>n</m:t>
            </m:r>
          </m:e>
          <m:sub>
            <m:r>
              <w:rPr>
                <w:rFonts w:ascii="Cambria Math" w:hAnsi="Cambria Math"/>
                <w:sz w:val="21"/>
                <w:szCs w:val="16"/>
              </w:rPr>
              <m:t>1</m:t>
            </m:r>
          </m:sub>
        </m:sSub>
      </m:oMath>
      <w:r w:rsidRPr="00E86F28">
        <w:rPr>
          <w:sz w:val="21"/>
          <w:szCs w:val="16"/>
        </w:rPr>
        <w:t xml:space="preserve"> in the hidden layer. </w:t>
      </w:r>
    </w:p>
    <w:p w14:paraId="327A9BA4" w14:textId="702E56DC" w:rsidR="005769DD" w:rsidRPr="00E86F28" w:rsidRDefault="005769DD" w:rsidP="005769DD">
      <w:pPr>
        <w:pStyle w:val="BodyTextFirst"/>
        <w:rPr>
          <w:sz w:val="20"/>
          <w:szCs w:val="16"/>
        </w:rPr>
      </w:pPr>
      <w:r w:rsidRPr="00E86F28">
        <w:rPr>
          <w:sz w:val="20"/>
          <w:szCs w:val="16"/>
        </w:rPr>
        <w:t xml:space="preserve">Let us explain why this strange output layer with ten neurons and why the need of an additional neuron for the softmax function. Remember, for each image we want to be able to </w:t>
      </w:r>
      <w:r w:rsidRPr="00E86F28">
        <w:rPr>
          <w:sz w:val="20"/>
          <w:szCs w:val="16"/>
        </w:rPr>
        <w:lastRenderedPageBreak/>
        <w:t xml:space="preserve">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xml:space="preserve"> we will need the ten values: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(probability of the observation class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being one of the ten possibilities given the input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oMath>
      <w:r w:rsidRPr="00E86F28">
        <w:rPr>
          <w:sz w:val="20"/>
          <w:szCs w:val="16"/>
        </w:rPr>
        <w:t>) or in other words our output should be a vector of dimensions 1x10 in the form</w:t>
      </w:r>
    </w:p>
    <w:p w14:paraId="519879CB" w14:textId="77777777" w:rsidR="005769DD" w:rsidRPr="00E86F28" w:rsidRDefault="005769DD" w:rsidP="005769DD">
      <w:pPr>
        <w:pStyle w:val="BodyTextFirst"/>
        <w:rPr>
          <w:sz w:val="20"/>
          <w:szCs w:val="16"/>
        </w:rPr>
      </w:pPr>
    </w:p>
    <w:p w14:paraId="609E63F3" w14:textId="63902986" w:rsidR="005769DD" w:rsidRPr="00E86F28" w:rsidRDefault="006E6E3E" w:rsidP="005769DD">
      <w:pPr>
        <w:pStyle w:val="BodyTextFirst"/>
        <w:rPr>
          <w:sz w:val="20"/>
          <w:szCs w:val="16"/>
        </w:rPr>
      </w:pPr>
      <m:oMathPara>
        <m:oMath>
          <m:acc>
            <m:accPr>
              <m:ctrlPr>
                <w:rPr>
                  <w:rFonts w:ascii="Cambria Math" w:hAnsi="Cambria Math"/>
                  <w:i/>
                  <w:sz w:val="20"/>
                  <w:szCs w:val="16"/>
                </w:rPr>
              </m:ctrlPr>
            </m:accPr>
            <m:e>
              <m:r>
                <m:rPr>
                  <m:sty m:val="bi"/>
                </m:rPr>
                <w:rPr>
                  <w:rFonts w:ascii="Cambria Math" w:hAnsi="Cambria Math"/>
                  <w:sz w:val="20"/>
                  <w:szCs w:val="16"/>
                </w:rPr>
                <m:t>y</m:t>
              </m:r>
            </m:e>
          </m:acc>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     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e>
          </m:d>
        </m:oMath>
      </m:oMathPara>
    </w:p>
    <w:p w14:paraId="4FC0972E" w14:textId="2A74A0BF" w:rsidR="005769DD" w:rsidRPr="00E86F28" w:rsidRDefault="005769DD" w:rsidP="005769DD">
      <w:pPr>
        <w:pStyle w:val="BodyTextFirst"/>
        <w:rPr>
          <w:sz w:val="20"/>
          <w:szCs w:val="16"/>
        </w:rPr>
      </w:pPr>
    </w:p>
    <w:p w14:paraId="3C5F4025" w14:textId="57B79ADE" w:rsidR="005769DD" w:rsidRPr="00E86F28" w:rsidRDefault="005769DD" w:rsidP="005769DD">
      <w:pPr>
        <w:pStyle w:val="BodyTextFirst"/>
        <w:rPr>
          <w:rFonts w:eastAsiaTheme="minorEastAsia"/>
          <w:sz w:val="20"/>
          <w:szCs w:val="16"/>
        </w:rPr>
      </w:pPr>
      <w:r w:rsidRPr="00E86F28">
        <w:rPr>
          <w:rFonts w:eastAsiaTheme="minorEastAsia"/>
          <w:sz w:val="20"/>
          <w:szCs w:val="16"/>
        </w:rPr>
        <w:t>And since the observation must be of one single class the condition</w:t>
      </w:r>
    </w:p>
    <w:p w14:paraId="39BD19DB" w14:textId="77777777" w:rsidR="005769DD" w:rsidRPr="00E86F28" w:rsidRDefault="005769DD" w:rsidP="005769DD">
      <w:pPr>
        <w:pStyle w:val="BodyTextFirst"/>
        <w:rPr>
          <w:rFonts w:eastAsiaTheme="minorEastAsia"/>
          <w:sz w:val="20"/>
          <w:szCs w:val="16"/>
        </w:rPr>
      </w:pPr>
    </w:p>
    <w:p w14:paraId="078BF74C" w14:textId="617EE4D7" w:rsidR="005769DD" w:rsidRPr="00E86F28" w:rsidRDefault="006E6E3E" w:rsidP="005769DD">
      <w:pPr>
        <w:pStyle w:val="BodyTextFirst"/>
        <w:rPr>
          <w:rFonts w:eastAsiaTheme="minorEastAsia"/>
          <w:sz w:val="20"/>
          <w:szCs w:val="16"/>
        </w:rPr>
      </w:pPr>
      <m:oMathPara>
        <m:oMath>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10</m:t>
              </m:r>
            </m:sup>
            <m:e>
              <m:r>
                <w:rPr>
                  <w:rFonts w:ascii="Cambria Math" w:eastAsiaTheme="minorEastAsia" w:hAnsi="Cambria Math"/>
                  <w:sz w:val="20"/>
                  <w:szCs w:val="16"/>
                </w:rPr>
                <m:t>P</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y</m:t>
                      </m:r>
                    </m:e>
                    <m:sub>
                      <m:r>
                        <w:rPr>
                          <w:rFonts w:ascii="Cambria Math" w:eastAsiaTheme="minorEastAsia" w:hAnsi="Cambria Math"/>
                          <w:sz w:val="20"/>
                          <w:szCs w:val="16"/>
                        </w:rPr>
                        <m:t>i</m:t>
                      </m:r>
                    </m:sub>
                  </m:sSub>
                  <m:r>
                    <w:rPr>
                      <w:rFonts w:ascii="Cambria Math" w:eastAsiaTheme="minorEastAsia" w:hAnsi="Cambria Math"/>
                      <w:sz w:val="20"/>
                      <w:szCs w:val="16"/>
                    </w:rPr>
                    <m:t>=j</m:t>
                  </m:r>
                </m:e>
                <m:e>
                  <m:sSub>
                    <m:sSubPr>
                      <m:ctrlPr>
                        <w:rPr>
                          <w:rFonts w:ascii="Cambria Math" w:eastAsiaTheme="minorEastAsia" w:hAnsi="Cambria Math"/>
                          <w:i/>
                          <w:sz w:val="20"/>
                          <w:szCs w:val="16"/>
                        </w:rPr>
                      </m:ctrlPr>
                    </m:sSubPr>
                    <m:e>
                      <m:r>
                        <w:rPr>
                          <w:rFonts w:ascii="Cambria Math" w:eastAsiaTheme="minorEastAsia" w:hAnsi="Cambria Math"/>
                          <w:sz w:val="20"/>
                          <w:szCs w:val="16"/>
                        </w:rPr>
                        <m:t>x</m:t>
                      </m:r>
                    </m:e>
                    <m:sub>
                      <m:r>
                        <w:rPr>
                          <w:rFonts w:ascii="Cambria Math" w:eastAsiaTheme="minorEastAsia" w:hAnsi="Cambria Math"/>
                          <w:sz w:val="20"/>
                          <w:szCs w:val="16"/>
                        </w:rPr>
                        <m:t>i</m:t>
                      </m:r>
                    </m:sub>
                  </m:sSub>
                </m:e>
              </m:d>
              <m:r>
                <w:rPr>
                  <w:rFonts w:ascii="Cambria Math" w:eastAsiaTheme="minorEastAsia" w:hAnsi="Cambria Math"/>
                  <w:sz w:val="20"/>
                  <w:szCs w:val="16"/>
                </w:rPr>
                <m:t xml:space="preserve">=1  </m:t>
              </m:r>
            </m:e>
          </m:nary>
        </m:oMath>
      </m:oMathPara>
    </w:p>
    <w:p w14:paraId="57177C5A" w14:textId="77777777" w:rsidR="005769DD" w:rsidRPr="00E86F28" w:rsidRDefault="005769DD" w:rsidP="005769DD">
      <w:pPr>
        <w:pStyle w:val="BodyTextFirst"/>
        <w:rPr>
          <w:rFonts w:eastAsiaTheme="minorEastAsia"/>
          <w:sz w:val="20"/>
          <w:szCs w:val="16"/>
        </w:rPr>
      </w:pPr>
    </w:p>
    <w:p w14:paraId="0BF12F2B" w14:textId="0BF079AE" w:rsidR="005769DD" w:rsidRPr="00E86F28" w:rsidRDefault="005769DD" w:rsidP="005769DD">
      <w:pPr>
        <w:pStyle w:val="BodyTextFirst"/>
        <w:rPr>
          <w:rFonts w:eastAsiaTheme="minorEastAsia"/>
          <w:sz w:val="20"/>
          <w:szCs w:val="16"/>
        </w:rPr>
      </w:pPr>
      <w:r w:rsidRPr="00E86F28">
        <w:rPr>
          <w:rFonts w:eastAsiaTheme="minorEastAsia"/>
          <w:sz w:val="20"/>
          <w:szCs w:val="16"/>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86F28" w:rsidRDefault="000E080E" w:rsidP="000E080E">
      <w:pPr>
        <w:pStyle w:val="Bullet"/>
        <w:rPr>
          <w:sz w:val="20"/>
          <w:szCs w:val="20"/>
        </w:rPr>
      </w:pPr>
      <w:r w:rsidRPr="00E86F28">
        <w:rPr>
          <w:sz w:val="20"/>
          <w:szCs w:val="20"/>
        </w:rPr>
        <w:t>We create an output layer with ten neurons, in this way we will have our ten values as output</w:t>
      </w:r>
    </w:p>
    <w:p w14:paraId="57477B7A" w14:textId="00E3630D" w:rsidR="005769DD" w:rsidRPr="00E86F28" w:rsidRDefault="000E080E" w:rsidP="000E080E">
      <w:pPr>
        <w:pStyle w:val="Bullet"/>
        <w:rPr>
          <w:sz w:val="20"/>
          <w:szCs w:val="20"/>
        </w:rPr>
      </w:pPr>
      <w:r w:rsidRPr="00E86F28">
        <w:rPr>
          <w:sz w:val="20"/>
          <w:szCs w:val="20"/>
        </w:rPr>
        <w:t xml:space="preserve">Then we feed the ten values to a new neuron (let us call it "softmax" neuron) that will take the ten inputs and give as output ten values that are all less than one, and that adds to 1. </w:t>
      </w:r>
    </w:p>
    <w:p w14:paraId="5318EA11" w14:textId="455D3AB6" w:rsidR="004648E9" w:rsidRPr="00E86F28" w:rsidRDefault="004648E9" w:rsidP="004648E9">
      <w:pPr>
        <w:pStyle w:val="BodyTextFirst"/>
        <w:rPr>
          <w:sz w:val="20"/>
          <w:szCs w:val="16"/>
        </w:rPr>
      </w:pPr>
      <w:r w:rsidRPr="00E86F28">
        <w:rPr>
          <w:sz w:val="20"/>
          <w:szCs w:val="16"/>
        </w:rPr>
        <w:t xml:space="preserve">Calling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the output of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in the last layer (with </w:t>
      </w:r>
      <m:oMath>
        <m:r>
          <w:rPr>
            <w:rFonts w:ascii="Cambria Math" w:hAnsi="Cambria Math"/>
            <w:sz w:val="20"/>
            <w:szCs w:val="16"/>
          </w:rPr>
          <m:t>i</m:t>
        </m:r>
      </m:oMath>
      <w:r w:rsidRPr="00E86F28">
        <w:rPr>
          <w:sz w:val="20"/>
          <w:szCs w:val="16"/>
        </w:rPr>
        <w:t xml:space="preserve"> going from 1 to 10) we will have</w:t>
      </w:r>
    </w:p>
    <w:p w14:paraId="1B021631" w14:textId="6E1D52E9" w:rsidR="004648E9" w:rsidRPr="00E86F28" w:rsidRDefault="004648E9" w:rsidP="004648E9">
      <w:pPr>
        <w:pStyle w:val="BodyTextFirst"/>
        <w:rPr>
          <w:sz w:val="20"/>
          <w:szCs w:val="16"/>
        </w:rPr>
      </w:pPr>
    </w:p>
    <w:p w14:paraId="7602A004" w14:textId="7BBB4937" w:rsidR="004648E9" w:rsidRPr="00E86F28" w:rsidRDefault="004648E9" w:rsidP="004648E9">
      <w:pPr>
        <w:pStyle w:val="BodyTextFirst"/>
        <w:rPr>
          <w:sz w:val="20"/>
          <w:szCs w:val="16"/>
        </w:rPr>
      </w:pPr>
      <m:oMathPara>
        <m:oMath>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=j</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f>
            <m:fPr>
              <m:ctrlPr>
                <w:rPr>
                  <w:rFonts w:ascii="Cambria Math" w:hAnsi="Cambria Math"/>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10</m:t>
                  </m:r>
                </m:sup>
                <m:e>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57CA9F82" w14:textId="74DA2D6D" w:rsidR="004648E9" w:rsidRPr="00E86F28" w:rsidRDefault="004648E9" w:rsidP="004648E9">
      <w:pPr>
        <w:pStyle w:val="BodyTextFirst"/>
        <w:rPr>
          <w:sz w:val="20"/>
          <w:szCs w:val="16"/>
        </w:rPr>
      </w:pPr>
    </w:p>
    <w:p w14:paraId="11C9F6DE" w14:textId="40E693CB" w:rsidR="005769DD" w:rsidRPr="00E86F28" w:rsidRDefault="004648E9" w:rsidP="005769DD">
      <w:pPr>
        <w:pStyle w:val="BodyTextFirst"/>
        <w:rPr>
          <w:sz w:val="20"/>
          <w:szCs w:val="16"/>
        </w:rPr>
      </w:pPr>
      <w:r w:rsidRPr="00E86F28">
        <w:rPr>
          <w:sz w:val="20"/>
          <w:szCs w:val="16"/>
        </w:rPr>
        <w:t xml:space="preserve">In Keras, this is straightforward. But it is instructive to know exactly what each line of code does. That is what the Keras function </w:t>
      </w:r>
      <w:proofErr w:type="spellStart"/>
      <w:proofErr w:type="gramStart"/>
      <w:r w:rsidRPr="00E86F28">
        <w:rPr>
          <w:rStyle w:val="CodeInline"/>
          <w:sz w:val="20"/>
          <w:szCs w:val="16"/>
        </w:rPr>
        <w:t>model.add</w:t>
      </w:r>
      <w:proofErr w:type="spellEnd"/>
      <w:r w:rsidRPr="00E86F28">
        <w:rPr>
          <w:rStyle w:val="CodeInline"/>
          <w:sz w:val="20"/>
          <w:szCs w:val="16"/>
        </w:rPr>
        <w:t>(</w:t>
      </w:r>
      <w:proofErr w:type="gramEnd"/>
      <w:r w:rsidRPr="00E86F28">
        <w:rPr>
          <w:rStyle w:val="CodeInline"/>
          <w:sz w:val="20"/>
          <w:szCs w:val="16"/>
        </w:rPr>
        <w:t>Dense(</w:t>
      </w:r>
      <w:r w:rsidR="00F52510" w:rsidRPr="00E86F28">
        <w:rPr>
          <w:rStyle w:val="CodeInline"/>
          <w:sz w:val="20"/>
          <w:szCs w:val="16"/>
        </w:rPr>
        <w:t>10</w:t>
      </w:r>
      <w:r w:rsidRPr="00E86F28">
        <w:rPr>
          <w:rStyle w:val="CodeInline"/>
          <w:sz w:val="20"/>
          <w:szCs w:val="16"/>
        </w:rPr>
        <w:t>, activation</w:t>
      </w:r>
      <w:r w:rsidR="00F52510" w:rsidRPr="00E86F28">
        <w:rPr>
          <w:rStyle w:val="CodeInline"/>
          <w:sz w:val="20"/>
          <w:szCs w:val="16"/>
        </w:rPr>
        <w:t xml:space="preserve"> </w:t>
      </w:r>
      <w:r w:rsidRPr="00E86F28">
        <w:rPr>
          <w:rStyle w:val="CodeInline"/>
          <w:sz w:val="20"/>
          <w:szCs w:val="16"/>
        </w:rPr>
        <w:t>=</w:t>
      </w:r>
      <w:r w:rsidR="00F52510" w:rsidRPr="00E86F28">
        <w:rPr>
          <w:rStyle w:val="CodeInline"/>
          <w:sz w:val="20"/>
          <w:szCs w:val="16"/>
        </w:rPr>
        <w:t xml:space="preserve"> </w:t>
      </w:r>
      <w:r w:rsidRPr="00E86F28">
        <w:rPr>
          <w:rStyle w:val="CodeInline"/>
          <w:sz w:val="20"/>
          <w:szCs w:val="16"/>
        </w:rPr>
        <w:t>'</w:t>
      </w:r>
      <w:r w:rsidRPr="00E86F28">
        <w:rPr>
          <w:rStyle w:val="CodeBold"/>
          <w:sz w:val="20"/>
          <w:szCs w:val="16"/>
        </w:rPr>
        <w:t>softmax</w:t>
      </w:r>
      <w:r w:rsidRPr="00E86F28">
        <w:rPr>
          <w:rStyle w:val="CodeInline"/>
          <w:sz w:val="20"/>
          <w:szCs w:val="16"/>
        </w:rPr>
        <w:t>'))</w:t>
      </w:r>
      <w:r w:rsidRPr="00E86F28">
        <w:rPr>
          <w:sz w:val="20"/>
          <w:szCs w:val="16"/>
        </w:rPr>
        <w:t xml:space="preserve"> does. Take a vector as input and returns a vector with the same dimensions as the input but "normalized" as discussed above. In other words, if we feed </w:t>
      </w:r>
      <m:oMath>
        <m:r>
          <m:rPr>
            <m:sty m:val="bi"/>
          </m:rPr>
          <w:rPr>
            <w:rFonts w:ascii="Cambria Math" w:hAnsi="Cambria Math"/>
            <w:sz w:val="20"/>
            <w:szCs w:val="16"/>
          </w:rPr>
          <m:t>z=(</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2</m:t>
            </m:r>
          </m:sub>
        </m:sSub>
        <m:r>
          <w:rPr>
            <w:rFonts w:ascii="Cambria Math" w:hAnsi="Cambria Math"/>
            <w:sz w:val="20"/>
            <w:szCs w:val="16"/>
          </w:rPr>
          <m:t xml:space="preserve">  …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10</m:t>
            </m:r>
          </m:sub>
        </m:sSub>
        <m:r>
          <w:rPr>
            <w:rFonts w:ascii="Cambria Math" w:hAnsi="Cambria Math"/>
            <w:sz w:val="20"/>
            <w:szCs w:val="16"/>
          </w:rPr>
          <m:t>)</m:t>
        </m:r>
      </m:oMath>
      <w:r w:rsidRPr="00E86F28">
        <w:rPr>
          <w:sz w:val="20"/>
          <w:szCs w:val="16"/>
        </w:rPr>
        <w:t xml:space="preserve"> to the function, it will return a vector with the same dimensions as </w:t>
      </w:r>
      <m:oMath>
        <m:r>
          <m:rPr>
            <m:sty m:val="bi"/>
          </m:rPr>
          <w:rPr>
            <w:rFonts w:ascii="Cambria Math" w:hAnsi="Cambria Math"/>
            <w:sz w:val="20"/>
            <w:szCs w:val="16"/>
          </w:rPr>
          <m:t>z</m:t>
        </m:r>
      </m:oMath>
      <w:r w:rsidRPr="00E86F28">
        <w:rPr>
          <w:sz w:val="20"/>
          <w:szCs w:val="16"/>
        </w:rPr>
        <w:t>, meaning 1x10, where each element added to the others gives 1.</w:t>
      </w:r>
    </w:p>
    <w:p w14:paraId="5F3F0676" w14:textId="2C1FF585" w:rsidR="005C5D47" w:rsidRPr="00E86F28" w:rsidRDefault="005C5D47" w:rsidP="005C5D47">
      <w:pPr>
        <w:pStyle w:val="Heading3"/>
        <w:rPr>
          <w:sz w:val="28"/>
          <w:szCs w:val="22"/>
        </w:rPr>
      </w:pPr>
      <w:bookmarkStart w:id="81" w:name="_Toc86998086"/>
      <w:r w:rsidRPr="00E86F28">
        <w:rPr>
          <w:sz w:val="28"/>
          <w:szCs w:val="22"/>
        </w:rPr>
        <w:lastRenderedPageBreak/>
        <w:t>Keras implementation</w:t>
      </w:r>
      <w:bookmarkEnd w:id="81"/>
    </w:p>
    <w:p w14:paraId="45BE64CC" w14:textId="53A8FF89" w:rsidR="005C5D47" w:rsidRPr="00E86F28" w:rsidRDefault="005C5D47" w:rsidP="005C5D47">
      <w:pPr>
        <w:pStyle w:val="BodyTextFirst"/>
        <w:rPr>
          <w:sz w:val="20"/>
          <w:szCs w:val="16"/>
        </w:rPr>
      </w:pPr>
      <w:r w:rsidRPr="00E86F28">
        <w:rPr>
          <w:sz w:val="20"/>
          <w:szCs w:val="16"/>
        </w:rPr>
        <w:t>Now is time to build our model with Keras. The following code will do the job</w:t>
      </w:r>
    </w:p>
    <w:p w14:paraId="6540EC3F" w14:textId="565FD385" w:rsidR="005C5D47" w:rsidRPr="00E86F28" w:rsidRDefault="005C5D47" w:rsidP="005C5D47">
      <w:pPr>
        <w:pStyle w:val="Code"/>
        <w:rPr>
          <w:sz w:val="20"/>
          <w:szCs w:val="20"/>
        </w:rPr>
      </w:pPr>
      <w:r w:rsidRPr="00E86F28">
        <w:rPr>
          <w:sz w:val="20"/>
          <w:szCs w:val="20"/>
        </w:rPr>
        <w:t xml:space="preserve">def </w:t>
      </w:r>
      <w:r w:rsidR="00397568" w:rsidRPr="00E86F28">
        <w:rPr>
          <w:sz w:val="20"/>
          <w:szCs w:val="20"/>
        </w:rPr>
        <w:t>build</w:t>
      </w:r>
      <w:r w:rsidRPr="00E86F28">
        <w:rPr>
          <w:sz w:val="20"/>
          <w:szCs w:val="20"/>
        </w:rPr>
        <w:t>_model(</w:t>
      </w:r>
      <w:r w:rsidR="00D069B4" w:rsidRPr="00E86F28">
        <w:rPr>
          <w:sz w:val="20"/>
          <w:szCs w:val="20"/>
        </w:rPr>
        <w:t>opt</w:t>
      </w:r>
      <w:r w:rsidRPr="00E86F28">
        <w:rPr>
          <w:sz w:val="20"/>
          <w:szCs w:val="20"/>
        </w:rPr>
        <w:t>):</w:t>
      </w:r>
    </w:p>
    <w:p w14:paraId="06B408C1" w14:textId="77777777" w:rsidR="005C5D47" w:rsidRPr="00E86F28" w:rsidRDefault="005C5D47" w:rsidP="005C5D47">
      <w:pPr>
        <w:pStyle w:val="Code"/>
        <w:rPr>
          <w:sz w:val="20"/>
          <w:szCs w:val="20"/>
        </w:rPr>
      </w:pPr>
      <w:r w:rsidRPr="00E86F28">
        <w:rPr>
          <w:sz w:val="20"/>
          <w:szCs w:val="20"/>
        </w:rPr>
        <w:t xml:space="preserve">  # create model</w:t>
      </w:r>
    </w:p>
    <w:p w14:paraId="43C07BC0" w14:textId="248D41EA" w:rsidR="005C5D47" w:rsidRPr="00E86F28" w:rsidRDefault="005C5D47" w:rsidP="005C5D47">
      <w:pPr>
        <w:pStyle w:val="Code"/>
        <w:rPr>
          <w:sz w:val="20"/>
          <w:szCs w:val="20"/>
        </w:rPr>
      </w:pPr>
      <w:r w:rsidRPr="00E86F28">
        <w:rPr>
          <w:sz w:val="20"/>
          <w:szCs w:val="20"/>
        </w:rPr>
        <w:t xml:space="preserve">  model = Sequential()</w:t>
      </w:r>
    </w:p>
    <w:p w14:paraId="5A266B67" w14:textId="30B43DAA" w:rsidR="005C5D47" w:rsidRPr="00E86F28" w:rsidRDefault="005C5D47" w:rsidP="005C5D47">
      <w:pPr>
        <w:pStyle w:val="Code"/>
        <w:rPr>
          <w:sz w:val="20"/>
          <w:szCs w:val="20"/>
        </w:rPr>
      </w:pPr>
      <w:r w:rsidRPr="00E86F28">
        <w:rPr>
          <w:sz w:val="20"/>
          <w:szCs w:val="20"/>
        </w:rPr>
        <w:t xml:space="preserve">  # add first hidden layer and set input dimensions</w:t>
      </w:r>
    </w:p>
    <w:p w14:paraId="4A5851F6" w14:textId="7BE3D759" w:rsidR="005C5D47" w:rsidRPr="00E86F28" w:rsidRDefault="005C5D47" w:rsidP="005C5D47">
      <w:pPr>
        <w:pStyle w:val="Code"/>
        <w:rPr>
          <w:sz w:val="20"/>
          <w:szCs w:val="20"/>
        </w:rPr>
      </w:pPr>
      <w:r w:rsidRPr="00E86F28">
        <w:rPr>
          <w:sz w:val="20"/>
          <w:szCs w:val="20"/>
        </w:rPr>
        <w:t xml:space="preserve">  model.add(Dense(</w:t>
      </w:r>
      <w:r w:rsidRPr="00E86F28">
        <w:rPr>
          <w:rStyle w:val="CodeBold"/>
          <w:sz w:val="20"/>
          <w:szCs w:val="20"/>
        </w:rPr>
        <w:t>15</w:t>
      </w:r>
      <w:r w:rsidRPr="00E86F28">
        <w:rPr>
          <w:sz w:val="20"/>
          <w:szCs w:val="20"/>
        </w:rPr>
        <w:t xml:space="preserve">, input_dim = </w:t>
      </w:r>
      <w:r w:rsidRPr="00E86F28">
        <w:rPr>
          <w:rStyle w:val="CodeBold"/>
          <w:sz w:val="20"/>
          <w:szCs w:val="20"/>
        </w:rPr>
        <w:t>784</w:t>
      </w:r>
      <w:r w:rsidRPr="00E86F28">
        <w:rPr>
          <w:sz w:val="20"/>
          <w:szCs w:val="20"/>
        </w:rPr>
        <w:t>, activation = 'relu'))</w:t>
      </w:r>
    </w:p>
    <w:p w14:paraId="6EC95CB4" w14:textId="06D5F1BF" w:rsidR="005C5D47" w:rsidRPr="00E86F28" w:rsidRDefault="005C5D47" w:rsidP="005C5D47">
      <w:pPr>
        <w:pStyle w:val="Code"/>
        <w:rPr>
          <w:sz w:val="20"/>
          <w:szCs w:val="20"/>
        </w:rPr>
      </w:pPr>
      <w:r w:rsidRPr="00E86F28">
        <w:rPr>
          <w:sz w:val="20"/>
          <w:szCs w:val="20"/>
        </w:rPr>
        <w:t xml:space="preserve">  # add output layer</w:t>
      </w:r>
    </w:p>
    <w:p w14:paraId="394D22B5" w14:textId="590DA79B" w:rsidR="005C5D47" w:rsidRPr="00E86F28" w:rsidRDefault="005C5D47" w:rsidP="005C5D47">
      <w:pPr>
        <w:pStyle w:val="Code"/>
        <w:rPr>
          <w:sz w:val="20"/>
          <w:szCs w:val="20"/>
        </w:rPr>
      </w:pPr>
      <w:r w:rsidRPr="00E86F28">
        <w:rPr>
          <w:sz w:val="20"/>
          <w:szCs w:val="20"/>
        </w:rPr>
        <w:t xml:space="preserve">  </w:t>
      </w:r>
      <w:bookmarkStart w:id="82" w:name="_Hlk64716752"/>
      <w:r w:rsidRPr="00E86F28">
        <w:rPr>
          <w:sz w:val="20"/>
          <w:szCs w:val="20"/>
        </w:rPr>
        <w:t>model.add(Dense(</w:t>
      </w:r>
      <w:r w:rsidRPr="00E86F28">
        <w:rPr>
          <w:rStyle w:val="CodeBold"/>
          <w:sz w:val="20"/>
          <w:szCs w:val="20"/>
        </w:rPr>
        <w:t>10</w:t>
      </w:r>
      <w:r w:rsidRPr="00E86F28">
        <w:rPr>
          <w:sz w:val="20"/>
          <w:szCs w:val="20"/>
        </w:rPr>
        <w:t>, activation = '</w:t>
      </w:r>
      <w:r w:rsidRPr="00E86F28">
        <w:rPr>
          <w:rStyle w:val="CodeBold"/>
          <w:sz w:val="20"/>
          <w:szCs w:val="20"/>
        </w:rPr>
        <w:t>softmax</w:t>
      </w:r>
      <w:r w:rsidRPr="00E86F28">
        <w:rPr>
          <w:sz w:val="20"/>
          <w:szCs w:val="20"/>
        </w:rPr>
        <w:t>'))</w:t>
      </w:r>
    </w:p>
    <w:bookmarkEnd w:id="82"/>
    <w:p w14:paraId="5F395983" w14:textId="7F557B82" w:rsidR="005C5D47" w:rsidRPr="00E86F28" w:rsidRDefault="005C5D47" w:rsidP="005C5D47">
      <w:pPr>
        <w:pStyle w:val="Code"/>
        <w:rPr>
          <w:sz w:val="20"/>
          <w:szCs w:val="20"/>
          <w:lang w:val="it-IT"/>
        </w:rPr>
      </w:pPr>
      <w:r w:rsidRPr="00E86F28">
        <w:rPr>
          <w:sz w:val="20"/>
          <w:szCs w:val="20"/>
        </w:rPr>
        <w:t xml:space="preserve">  </w:t>
      </w:r>
      <w:r w:rsidRPr="00E86F28">
        <w:rPr>
          <w:sz w:val="20"/>
          <w:szCs w:val="20"/>
          <w:lang w:val="it-IT"/>
        </w:rPr>
        <w:t># compile model</w:t>
      </w:r>
    </w:p>
    <w:p w14:paraId="4549120D" w14:textId="77777777" w:rsidR="005C5D47" w:rsidRPr="00E86F28" w:rsidRDefault="005C5D47" w:rsidP="005C5D47">
      <w:pPr>
        <w:pStyle w:val="Code"/>
        <w:rPr>
          <w:sz w:val="20"/>
          <w:szCs w:val="20"/>
          <w:lang w:val="it-IT"/>
        </w:rPr>
      </w:pPr>
      <w:r w:rsidRPr="00E86F28">
        <w:rPr>
          <w:sz w:val="20"/>
          <w:szCs w:val="20"/>
          <w:lang w:val="it-IT"/>
        </w:rPr>
        <w:t xml:space="preserve">  model.compile(</w:t>
      </w:r>
      <w:bookmarkStart w:id="83" w:name="_Hlk64732125"/>
      <w:r w:rsidRPr="00E86F28">
        <w:rPr>
          <w:sz w:val="20"/>
          <w:szCs w:val="20"/>
          <w:lang w:val="it-IT"/>
        </w:rPr>
        <w:t>loss = 'categorical_crossentropy'</w:t>
      </w:r>
      <w:bookmarkEnd w:id="83"/>
      <w:r w:rsidRPr="00E86F28">
        <w:rPr>
          <w:sz w:val="20"/>
          <w:szCs w:val="20"/>
          <w:lang w:val="it-IT"/>
        </w:rPr>
        <w:t xml:space="preserve">, </w:t>
      </w:r>
    </w:p>
    <w:p w14:paraId="1A5A5C22" w14:textId="32BF35FB" w:rsidR="00FC2FF6" w:rsidRPr="00E86F28" w:rsidRDefault="005C5D47" w:rsidP="005C5D47">
      <w:pPr>
        <w:pStyle w:val="Code"/>
        <w:rPr>
          <w:sz w:val="20"/>
          <w:szCs w:val="20"/>
        </w:rPr>
      </w:pPr>
      <w:r w:rsidRPr="00E86F28">
        <w:rPr>
          <w:sz w:val="20"/>
          <w:szCs w:val="20"/>
          <w:lang w:val="it-IT"/>
        </w:rPr>
        <w:t xml:space="preserve">                </w:t>
      </w:r>
      <w:r w:rsidRPr="00E86F28">
        <w:rPr>
          <w:sz w:val="20"/>
          <w:szCs w:val="20"/>
        </w:rPr>
        <w:t xml:space="preserve">optimizer = </w:t>
      </w:r>
      <w:r w:rsidR="00D069B4" w:rsidRPr="00E86F28">
        <w:rPr>
          <w:sz w:val="20"/>
          <w:szCs w:val="20"/>
        </w:rPr>
        <w:t>opt</w:t>
      </w:r>
      <w:r w:rsidRPr="00E86F28">
        <w:rPr>
          <w:sz w:val="20"/>
          <w:szCs w:val="20"/>
        </w:rPr>
        <w:t xml:space="preserve">, </w:t>
      </w:r>
    </w:p>
    <w:p w14:paraId="362BD5AD" w14:textId="4959ADE8" w:rsidR="005C5D47" w:rsidRPr="00E86F28" w:rsidRDefault="00FC2FF6" w:rsidP="005C5D47">
      <w:pPr>
        <w:pStyle w:val="Code"/>
        <w:rPr>
          <w:sz w:val="20"/>
          <w:szCs w:val="20"/>
        </w:rPr>
      </w:pPr>
      <w:r w:rsidRPr="00E86F28">
        <w:rPr>
          <w:sz w:val="20"/>
          <w:szCs w:val="20"/>
        </w:rPr>
        <w:t xml:space="preserve">                </w:t>
      </w:r>
      <w:r w:rsidR="005C5D47" w:rsidRPr="00E86F28">
        <w:rPr>
          <w:sz w:val="20"/>
          <w:szCs w:val="20"/>
        </w:rPr>
        <w:t>metrics = ['</w:t>
      </w:r>
      <w:r w:rsidRPr="00E86F28">
        <w:rPr>
          <w:sz w:val="20"/>
          <w:szCs w:val="20"/>
        </w:rPr>
        <w:t>categorical_</w:t>
      </w:r>
      <w:r w:rsidR="005C5D47" w:rsidRPr="00E86F28">
        <w:rPr>
          <w:sz w:val="20"/>
          <w:szCs w:val="20"/>
        </w:rPr>
        <w:t>accuracy'])</w:t>
      </w:r>
    </w:p>
    <w:p w14:paraId="611AAB55" w14:textId="39EEAE15" w:rsidR="005C5D47" w:rsidRPr="00E86F28" w:rsidRDefault="005C5D47" w:rsidP="005C5D47">
      <w:pPr>
        <w:pStyle w:val="Code"/>
        <w:rPr>
          <w:sz w:val="20"/>
          <w:szCs w:val="20"/>
        </w:rPr>
      </w:pPr>
      <w:r w:rsidRPr="00E86F28">
        <w:rPr>
          <w:sz w:val="20"/>
          <w:szCs w:val="20"/>
        </w:rPr>
        <w:t xml:space="preserve">  return model</w:t>
      </w:r>
    </w:p>
    <w:p w14:paraId="5B232ED9" w14:textId="6D90580E" w:rsidR="005C5D47" w:rsidRPr="00E86F28" w:rsidRDefault="005C5D47" w:rsidP="005C5D47">
      <w:pPr>
        <w:pStyle w:val="BodyTextFirst"/>
        <w:rPr>
          <w:sz w:val="20"/>
          <w:szCs w:val="16"/>
        </w:rPr>
      </w:pPr>
      <w:r w:rsidRPr="00E86F28">
        <w:rPr>
          <w:sz w:val="20"/>
          <w:szCs w:val="16"/>
        </w:rPr>
        <w:t xml:space="preserve">Now we will not go through each line of code, since you should understand now how a basic Keras model is built (remember our simple one neuron model of </w:t>
      </w:r>
      <w:r w:rsidR="00CE79E4">
        <w:rPr>
          <w:sz w:val="20"/>
          <w:szCs w:val="16"/>
        </w:rPr>
        <w:t>last chapter</w:t>
      </w:r>
      <w:r w:rsidRPr="00E86F28">
        <w:rPr>
          <w:sz w:val="20"/>
          <w:szCs w:val="16"/>
        </w:rPr>
        <w:t>). But there are a few details of the code that need to be stressed</w:t>
      </w:r>
      <w:r w:rsidR="00FC2FF6" w:rsidRPr="00E86F28">
        <w:rPr>
          <w:sz w:val="20"/>
          <w:szCs w:val="16"/>
        </w:rPr>
        <w:t>:</w:t>
      </w:r>
    </w:p>
    <w:p w14:paraId="25769CA4" w14:textId="55945603" w:rsidR="005C5D47" w:rsidRPr="00E86F28" w:rsidRDefault="005C5D47" w:rsidP="005C5D47">
      <w:pPr>
        <w:pStyle w:val="Bullet"/>
        <w:rPr>
          <w:sz w:val="20"/>
          <w:szCs w:val="20"/>
        </w:rPr>
      </w:pPr>
      <w:r w:rsidRPr="00E86F28">
        <w:rPr>
          <w:sz w:val="20"/>
          <w:szCs w:val="20"/>
        </w:rPr>
        <w:t xml:space="preserve">Our last layer will use the softmax function: </w:t>
      </w:r>
      <w:proofErr w:type="spellStart"/>
      <w:proofErr w:type="gramStart"/>
      <w:r w:rsidRPr="00E86F28">
        <w:rPr>
          <w:rStyle w:val="CodeInline"/>
          <w:sz w:val="20"/>
          <w:szCs w:val="20"/>
        </w:rPr>
        <w:t>model.add</w:t>
      </w:r>
      <w:proofErr w:type="spellEnd"/>
      <w:r w:rsidRPr="00E86F28">
        <w:rPr>
          <w:rStyle w:val="CodeInline"/>
          <w:sz w:val="20"/>
          <w:szCs w:val="20"/>
        </w:rPr>
        <w:t>(</w:t>
      </w:r>
      <w:proofErr w:type="gramEnd"/>
      <w:r w:rsidRPr="00E86F28">
        <w:rPr>
          <w:rStyle w:val="CodeInline"/>
          <w:sz w:val="20"/>
          <w:szCs w:val="20"/>
        </w:rPr>
        <w:t>Dense(10, activation = 'softmax'))</w:t>
      </w:r>
    </w:p>
    <w:p w14:paraId="16E4D7C3" w14:textId="58187E8D" w:rsidR="005C5D47" w:rsidRPr="00E86F28" w:rsidRDefault="005C5D47" w:rsidP="005C5D47">
      <w:pPr>
        <w:pStyle w:val="Bullet"/>
        <w:rPr>
          <w:sz w:val="20"/>
          <w:szCs w:val="20"/>
        </w:rPr>
      </w:pPr>
      <w:r w:rsidRPr="00E86F28">
        <w:rPr>
          <w:sz w:val="20"/>
          <w:szCs w:val="20"/>
        </w:rPr>
        <w:t>The two parameters 15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and 10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m:t>
        </m:r>
      </m:oMath>
      <w:r w:rsidRPr="00E86F28">
        <w:rPr>
          <w:sz w:val="20"/>
          <w:szCs w:val="20"/>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Increasing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will increase the complexity of the network.</w:t>
      </w:r>
    </w:p>
    <w:p w14:paraId="3EBBDEE2" w14:textId="0C8B0281" w:rsidR="001B05BF" w:rsidRPr="00E86F28" w:rsidRDefault="001B05BF" w:rsidP="005C5D47">
      <w:pPr>
        <w:pStyle w:val="Bullet"/>
        <w:rPr>
          <w:sz w:val="20"/>
          <w:szCs w:val="20"/>
        </w:rPr>
      </w:pPr>
      <w:r w:rsidRPr="00E86F28">
        <w:rPr>
          <w:sz w:val="20"/>
          <w:szCs w:val="20"/>
        </w:rPr>
        <w:t>We set the categorical cross-entropy (</w:t>
      </w:r>
      <w:r w:rsidRPr="00E86F28">
        <w:rPr>
          <w:rStyle w:val="CodeInline"/>
          <w:sz w:val="20"/>
          <w:szCs w:val="20"/>
        </w:rPr>
        <w:t>loss = '</w:t>
      </w:r>
      <w:proofErr w:type="spellStart"/>
      <w:r w:rsidRPr="00E86F28">
        <w:rPr>
          <w:rStyle w:val="CodeInline"/>
          <w:sz w:val="20"/>
          <w:szCs w:val="20"/>
        </w:rPr>
        <w:t>categorical_crossentropy</w:t>
      </w:r>
      <w:proofErr w:type="spellEnd"/>
      <w:r w:rsidRPr="00E86F28">
        <w:rPr>
          <w:rStyle w:val="CodeInline"/>
          <w:sz w:val="20"/>
          <w:szCs w:val="20"/>
        </w:rPr>
        <w:t>'</w:t>
      </w:r>
      <w:r w:rsidRPr="00E86F28">
        <w:rPr>
          <w:sz w:val="20"/>
          <w:szCs w:val="20"/>
        </w:rPr>
        <w:t>) as loss function and the categorical accuracy (</w:t>
      </w:r>
      <w:r w:rsidRPr="00E86F28">
        <w:rPr>
          <w:rStyle w:val="CodeInline"/>
          <w:sz w:val="20"/>
          <w:szCs w:val="20"/>
        </w:rPr>
        <w:t>metrics = ['</w:t>
      </w:r>
      <w:proofErr w:type="spellStart"/>
      <w:r w:rsidRPr="00E86F28">
        <w:rPr>
          <w:rStyle w:val="CodeInline"/>
          <w:sz w:val="20"/>
          <w:szCs w:val="20"/>
        </w:rPr>
        <w:t>categorical_accuracy</w:t>
      </w:r>
      <w:proofErr w:type="spellEnd"/>
      <w:r w:rsidRPr="00E86F28">
        <w:rPr>
          <w:rStyle w:val="CodeInline"/>
          <w:sz w:val="20"/>
          <w:szCs w:val="20"/>
        </w:rPr>
        <w:t>']</w:t>
      </w:r>
      <w:r w:rsidRPr="00E86F28">
        <w:rPr>
          <w:sz w:val="20"/>
          <w:szCs w:val="20"/>
        </w:rPr>
        <w:t>) as metrics. The reason for this choice is that we have hot-encoded the labels (see the previous paragraph) and therefore the categorical version of these function is needed.</w:t>
      </w:r>
    </w:p>
    <w:p w14:paraId="149941AF" w14:textId="6D55F812" w:rsidR="005C5D47" w:rsidRPr="00E86F28" w:rsidRDefault="00840971" w:rsidP="005C5D47">
      <w:pPr>
        <w:pStyle w:val="BodyTextFirst"/>
        <w:rPr>
          <w:sz w:val="20"/>
          <w:szCs w:val="16"/>
        </w:rPr>
      </w:pPr>
      <w:r w:rsidRPr="00E86F28">
        <w:rPr>
          <w:sz w:val="20"/>
          <w:szCs w:val="16"/>
        </w:rPr>
        <w:t xml:space="preserve">Now let us try to perform the training as we did in </w:t>
      </w:r>
      <w:r w:rsidR="00CE79E4">
        <w:rPr>
          <w:sz w:val="20"/>
          <w:szCs w:val="16"/>
        </w:rPr>
        <w:t>last chapter</w:t>
      </w:r>
      <w:r w:rsidRPr="00E86F28">
        <w:rPr>
          <w:sz w:val="20"/>
          <w:szCs w:val="16"/>
        </w:rPr>
        <w:t xml:space="preserve"> for our single neuron model. The code structure is always the same. Try to run the following code on your laptop</w:t>
      </w:r>
    </w:p>
    <w:p w14:paraId="1908CE71" w14:textId="301C9539" w:rsidR="00F52510" w:rsidRPr="00E86F28" w:rsidRDefault="00F52510" w:rsidP="00D069B4">
      <w:pPr>
        <w:pStyle w:val="Code"/>
        <w:rPr>
          <w:sz w:val="20"/>
          <w:szCs w:val="20"/>
        </w:rPr>
      </w:pPr>
      <w:r w:rsidRPr="00E86F28">
        <w:rPr>
          <w:sz w:val="20"/>
          <w:szCs w:val="20"/>
        </w:rPr>
        <w:t xml:space="preserve">model = build_model(tf.keras.optimizers.SGD(momentum = 0.0, learning_rate = </w:t>
      </w:r>
      <w:r w:rsidR="003E1708" w:rsidRPr="00E86F28">
        <w:rPr>
          <w:sz w:val="20"/>
          <w:szCs w:val="20"/>
        </w:rPr>
        <w:t>0.01</w:t>
      </w:r>
      <w:r w:rsidRPr="00E86F28">
        <w:rPr>
          <w:sz w:val="20"/>
          <w:szCs w:val="20"/>
        </w:rPr>
        <w:t>))</w:t>
      </w:r>
    </w:p>
    <w:p w14:paraId="34248DE6" w14:textId="77777777" w:rsidR="00F52510" w:rsidRPr="00E86F28" w:rsidRDefault="00F52510" w:rsidP="00D069B4">
      <w:pPr>
        <w:pStyle w:val="Code"/>
        <w:rPr>
          <w:sz w:val="20"/>
          <w:szCs w:val="20"/>
        </w:rPr>
      </w:pPr>
    </w:p>
    <w:p w14:paraId="27163787" w14:textId="01E47336" w:rsidR="00840971" w:rsidRPr="00E86F28" w:rsidRDefault="00840971" w:rsidP="00D069B4">
      <w:pPr>
        <w:pStyle w:val="Code"/>
        <w:rPr>
          <w:sz w:val="20"/>
          <w:szCs w:val="20"/>
        </w:rPr>
      </w:pPr>
      <w:r w:rsidRPr="00E86F28">
        <w:rPr>
          <w:sz w:val="20"/>
          <w:szCs w:val="20"/>
        </w:rPr>
        <w:t>EPOCHS = 1000</w:t>
      </w:r>
    </w:p>
    <w:p w14:paraId="1A5D0BD7" w14:textId="77777777" w:rsidR="00840971" w:rsidRPr="00E86F28" w:rsidRDefault="00840971" w:rsidP="00D069B4">
      <w:pPr>
        <w:pStyle w:val="Code"/>
        <w:rPr>
          <w:sz w:val="20"/>
          <w:szCs w:val="20"/>
        </w:rPr>
      </w:pPr>
    </w:p>
    <w:p w14:paraId="7E9BE9C1" w14:textId="77777777" w:rsidR="00840971" w:rsidRPr="00E86F28" w:rsidRDefault="00840971" w:rsidP="00D069B4">
      <w:pPr>
        <w:pStyle w:val="Code"/>
        <w:rPr>
          <w:sz w:val="20"/>
          <w:szCs w:val="20"/>
        </w:rPr>
      </w:pPr>
      <w:r w:rsidRPr="00E86F28">
        <w:rPr>
          <w:sz w:val="20"/>
          <w:szCs w:val="20"/>
        </w:rPr>
        <w:t>history = model.fit(</w:t>
      </w:r>
    </w:p>
    <w:p w14:paraId="3E638939" w14:textId="77777777" w:rsidR="00840971" w:rsidRPr="00E86F28" w:rsidRDefault="00840971" w:rsidP="00D069B4">
      <w:pPr>
        <w:pStyle w:val="Code"/>
        <w:rPr>
          <w:sz w:val="20"/>
          <w:szCs w:val="20"/>
        </w:rPr>
      </w:pPr>
      <w:r w:rsidRPr="00E86F28">
        <w:rPr>
          <w:sz w:val="20"/>
          <w:szCs w:val="20"/>
        </w:rPr>
        <w:t xml:space="preserve">  data_train_norm, labels_train,</w:t>
      </w:r>
    </w:p>
    <w:p w14:paraId="0B943025" w14:textId="4033990C" w:rsidR="00840971" w:rsidRPr="00E86F28" w:rsidRDefault="00840971" w:rsidP="00D069B4">
      <w:pPr>
        <w:pStyle w:val="Code"/>
        <w:rPr>
          <w:sz w:val="20"/>
          <w:szCs w:val="20"/>
        </w:rPr>
      </w:pPr>
      <w:r w:rsidRPr="00E86F28">
        <w:rPr>
          <w:sz w:val="20"/>
          <w:szCs w:val="20"/>
        </w:rPr>
        <w:lastRenderedPageBreak/>
        <w:t xml:space="preserve">  epochs = EPOCHS, verbose = 0,</w:t>
      </w:r>
    </w:p>
    <w:p w14:paraId="16833954" w14:textId="7052D6B8" w:rsidR="00CE79E4" w:rsidRPr="00E86F28" w:rsidRDefault="00F52E9D" w:rsidP="00CE79E4">
      <w:pPr>
        <w:pStyle w:val="Code"/>
        <w:rPr>
          <w:sz w:val="20"/>
          <w:szCs w:val="20"/>
        </w:rPr>
      </w:pPr>
      <w:r w:rsidRPr="00E86F28">
        <w:rPr>
          <w:sz w:val="20"/>
          <w:szCs w:val="20"/>
        </w:rPr>
        <w:t xml:space="preserve">  batch_size = data_train_norm.shape[0</w:t>
      </w:r>
      <w:r w:rsidR="0024349F">
        <w:rPr>
          <w:sz w:val="20"/>
          <w:szCs w:val="20"/>
        </w:rPr>
        <w:t>]</w:t>
      </w:r>
    </w:p>
    <w:p w14:paraId="4FBFD107" w14:textId="161ABC35" w:rsidR="00840971" w:rsidRPr="00E86F28" w:rsidRDefault="00840971" w:rsidP="00D069B4">
      <w:pPr>
        <w:pStyle w:val="Code"/>
        <w:rPr>
          <w:sz w:val="20"/>
          <w:szCs w:val="20"/>
        </w:rPr>
      </w:pPr>
      <w:r w:rsidRPr="00E86F28">
        <w:rPr>
          <w:sz w:val="20"/>
          <w:szCs w:val="20"/>
        </w:rPr>
        <w:t>)</w:t>
      </w:r>
    </w:p>
    <w:p w14:paraId="4914BBF9" w14:textId="3A3A4C40" w:rsidR="00840971" w:rsidRPr="00E86F28" w:rsidRDefault="00D069B4" w:rsidP="00840971">
      <w:pPr>
        <w:pStyle w:val="BodyTextFirst"/>
        <w:rPr>
          <w:sz w:val="20"/>
          <w:szCs w:val="16"/>
        </w:rPr>
      </w:pPr>
      <w:r w:rsidRPr="00E86F28">
        <w:rPr>
          <w:sz w:val="20"/>
          <w:szCs w:val="16"/>
        </w:rPr>
        <w:t xml:space="preserve">We have set as optimizer the standard version of the gradient descent. </w:t>
      </w:r>
      <w:r w:rsidR="00840971" w:rsidRPr="00E86F28">
        <w:rPr>
          <w:sz w:val="20"/>
          <w:szCs w:val="16"/>
        </w:rPr>
        <w:t xml:space="preserve">The </w:t>
      </w:r>
      <w:r w:rsidR="00F52E9D" w:rsidRPr="00E86F28">
        <w:rPr>
          <w:sz w:val="20"/>
          <w:szCs w:val="16"/>
        </w:rPr>
        <w:t xml:space="preserve">biggest </w:t>
      </w:r>
      <w:r w:rsidR="00840971" w:rsidRPr="00E86F28">
        <w:rPr>
          <w:sz w:val="20"/>
          <w:szCs w:val="16"/>
        </w:rPr>
        <w:t>problem is that the model as we coded it, will create a huge matrix for all observations (that are 60000) and then will modify the weights and bias only after a complete sweep over all 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86F28" w:rsidRDefault="00F52E9D" w:rsidP="00F52E9D">
      <w:pPr>
        <w:pStyle w:val="BodyTextCont"/>
        <w:rPr>
          <w:sz w:val="20"/>
          <w:szCs w:val="20"/>
        </w:rPr>
      </w:pPr>
      <w:r w:rsidRPr="00E86F28">
        <w:rPr>
          <w:sz w:val="20"/>
          <w:szCs w:val="20"/>
        </w:rPr>
        <w:t xml:space="preserve">Moreover, notice that, when training the model, we have set </w:t>
      </w:r>
      <w:proofErr w:type="spellStart"/>
      <w:r w:rsidRPr="00E86F28">
        <w:rPr>
          <w:rStyle w:val="CodeInline"/>
          <w:sz w:val="20"/>
          <w:szCs w:val="20"/>
        </w:rPr>
        <w:t>batch_size</w:t>
      </w:r>
      <w:proofErr w:type="spellEnd"/>
      <w:r w:rsidRPr="00E86F28">
        <w:rPr>
          <w:rStyle w:val="CodeInline"/>
          <w:sz w:val="20"/>
          <w:szCs w:val="20"/>
        </w:rPr>
        <w:t xml:space="preserve"> = </w:t>
      </w:r>
      <w:proofErr w:type="spellStart"/>
      <w:r w:rsidRPr="00E86F28">
        <w:rPr>
          <w:rStyle w:val="CodeInline"/>
          <w:sz w:val="20"/>
          <w:szCs w:val="20"/>
        </w:rPr>
        <w:t>data_train_</w:t>
      </w:r>
      <w:proofErr w:type="gramStart"/>
      <w:r w:rsidRPr="00E86F28">
        <w:rPr>
          <w:rStyle w:val="CodeInline"/>
          <w:sz w:val="20"/>
          <w:szCs w:val="20"/>
        </w:rPr>
        <w:t>norm.shape</w:t>
      </w:r>
      <w:proofErr w:type="spellEnd"/>
      <w:proofErr w:type="gramEnd"/>
      <w:r w:rsidRPr="00E86F28">
        <w:rPr>
          <w:rStyle w:val="CodeInline"/>
          <w:sz w:val="20"/>
          <w:szCs w:val="20"/>
        </w:rPr>
        <w:t>[0]</w:t>
      </w:r>
      <w:r w:rsidRPr="00E86F28">
        <w:rPr>
          <w:sz w:val="20"/>
          <w:szCs w:val="20"/>
        </w:rPr>
        <w:t xml:space="preserve"> inside Keras </w:t>
      </w:r>
      <w:r w:rsidRPr="00E86F28">
        <w:rPr>
          <w:rStyle w:val="CodeInline"/>
          <w:sz w:val="20"/>
          <w:szCs w:val="20"/>
        </w:rPr>
        <w:t>fit</w:t>
      </w:r>
      <w:r w:rsidRPr="00E86F28">
        <w:rPr>
          <w:sz w:val="20"/>
          <w:szCs w:val="20"/>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86F28" w:rsidRDefault="00F52E9D" w:rsidP="00F52E9D">
      <w:pPr>
        <w:pStyle w:val="BodyTextCont"/>
        <w:rPr>
          <w:sz w:val="20"/>
          <w:szCs w:val="20"/>
        </w:rPr>
      </w:pPr>
      <w:r w:rsidRPr="00E86F28">
        <w:rPr>
          <w:sz w:val="20"/>
          <w:szCs w:val="20"/>
        </w:rPr>
        <w:t xml:space="preserve">In the same way, we needed to set the </w:t>
      </w:r>
      <w:r w:rsidRPr="00E86F28">
        <w:rPr>
          <w:rStyle w:val="CodeInline"/>
          <w:sz w:val="20"/>
          <w:szCs w:val="20"/>
        </w:rPr>
        <w:t>momentum = 0.0</w:t>
      </w:r>
      <w:r w:rsidRPr="00E86F28">
        <w:rPr>
          <w:sz w:val="20"/>
          <w:szCs w:val="20"/>
        </w:rPr>
        <w:t xml:space="preserve"> inside the method </w:t>
      </w:r>
      <w:proofErr w:type="spellStart"/>
      <w:r w:rsidRPr="00E86F28">
        <w:rPr>
          <w:rStyle w:val="CodeInline"/>
          <w:sz w:val="20"/>
          <w:szCs w:val="20"/>
        </w:rPr>
        <w:t>tf.keras.optimizers.SGD</w:t>
      </w:r>
      <w:proofErr w:type="spellEnd"/>
      <w:r w:rsidRPr="00E86F28">
        <w:rPr>
          <w:sz w:val="20"/>
          <w:szCs w:val="20"/>
        </w:rPr>
        <w:t xml:space="preserve">. </w:t>
      </w:r>
      <w:r w:rsidR="009B2C6E" w:rsidRPr="00E86F28">
        <w:rPr>
          <w:sz w:val="20"/>
          <w:szCs w:val="20"/>
        </w:rPr>
        <w:t>To summarize</w:t>
      </w:r>
      <w:r w:rsidRPr="00E86F28">
        <w:rPr>
          <w:sz w:val="20"/>
          <w:szCs w:val="20"/>
        </w:rPr>
        <w:t>, since Keras does not include a function to perform the standard gradient descent, we used the Stochastic Gradient Descent function, setting the momentum to zero and the batch size to the entire number of observations.</w:t>
      </w:r>
    </w:p>
    <w:p w14:paraId="6CD4B29F" w14:textId="09CDFD0B" w:rsidR="00840971" w:rsidRPr="00E86F28" w:rsidRDefault="00840971" w:rsidP="006003AF">
      <w:pPr>
        <w:pStyle w:val="BodyTextFirst"/>
        <w:rPr>
          <w:sz w:val="20"/>
          <w:szCs w:val="16"/>
        </w:rPr>
      </w:pPr>
      <w:r w:rsidRPr="00E86F28">
        <w:rPr>
          <w:sz w:val="20"/>
          <w:szCs w:val="16"/>
        </w:rPr>
        <w:t xml:space="preserve">To do some basic error analysis you will also need the </w:t>
      </w:r>
      <w:r w:rsidR="00E51295" w:rsidRPr="00E86F28">
        <w:rPr>
          <w:sz w:val="20"/>
          <w:szCs w:val="16"/>
        </w:rPr>
        <w:t>dev</w:t>
      </w:r>
      <w:r w:rsidRPr="00E86F28">
        <w:rPr>
          <w:sz w:val="20"/>
          <w:szCs w:val="16"/>
        </w:rPr>
        <w:t xml:space="preserve"> dataset</w:t>
      </w:r>
      <w:r w:rsidR="00E51295" w:rsidRPr="00E86F28">
        <w:rPr>
          <w:sz w:val="20"/>
          <w:szCs w:val="16"/>
        </w:rPr>
        <w:t>, that we have already loaded and prepared in the previous paragraphs.</w:t>
      </w:r>
    </w:p>
    <w:p w14:paraId="130C8D9D" w14:textId="1B8AD6CC" w:rsidR="00E51295" w:rsidRPr="00E86F28" w:rsidRDefault="00E51295" w:rsidP="00E51295">
      <w:pPr>
        <w:pStyle w:val="BodyTextCont"/>
        <w:rPr>
          <w:sz w:val="20"/>
          <w:szCs w:val="20"/>
        </w:rPr>
      </w:pPr>
      <w:r w:rsidRPr="00E86F28">
        <w:rPr>
          <w:sz w:val="20"/>
          <w:szCs w:val="20"/>
        </w:rPr>
        <w:t xml:space="preserve">Do not get confused from the fact that the filename contains the word </w:t>
      </w:r>
      <w:r w:rsidRPr="00E86F28">
        <w:rPr>
          <w:rStyle w:val="Emphasis"/>
          <w:sz w:val="20"/>
          <w:szCs w:val="20"/>
        </w:rPr>
        <w:t>test</w:t>
      </w:r>
      <w:r w:rsidRPr="00E86F28">
        <w:rPr>
          <w:sz w:val="20"/>
          <w:szCs w:val="20"/>
        </w:rPr>
        <w:t>. Sometime the dev dataset is called test dataset. When we discuss later in the book error analysis, we will use three datasets: train, dev and test. To remain consistent during the entire book we will now use the name dev not to confuse you with different names in different chapters.</w:t>
      </w:r>
    </w:p>
    <w:p w14:paraId="63A18C4F" w14:textId="306A9007" w:rsidR="00E51295" w:rsidRPr="00E86F28" w:rsidRDefault="00EE015A" w:rsidP="00FC2FF6">
      <w:pPr>
        <w:pStyle w:val="BodyTextCont"/>
        <w:rPr>
          <w:rStyle w:val="CodeInline"/>
          <w:rFonts w:ascii="Arial" w:hAnsi="Arial"/>
          <w:sz w:val="20"/>
          <w:szCs w:val="20"/>
        </w:rPr>
      </w:pPr>
      <w:r w:rsidRPr="00E86F28">
        <w:rPr>
          <w:sz w:val="20"/>
          <w:szCs w:val="20"/>
        </w:rPr>
        <w:t>T</w:t>
      </w:r>
      <w:r w:rsidR="00E51295" w:rsidRPr="00E86F28">
        <w:rPr>
          <w:sz w:val="20"/>
          <w:szCs w:val="20"/>
        </w:rPr>
        <w:t xml:space="preserve">o calculate accuracy on the dev dataset </w:t>
      </w:r>
      <w:r w:rsidR="00CD42E2" w:rsidRPr="00E86F28">
        <w:rPr>
          <w:sz w:val="20"/>
          <w:szCs w:val="20"/>
        </w:rPr>
        <w:t xml:space="preserve">we will use the </w:t>
      </w:r>
      <w:r w:rsidR="00FC2FF6" w:rsidRPr="00E86F28">
        <w:rPr>
          <w:sz w:val="20"/>
          <w:szCs w:val="20"/>
        </w:rPr>
        <w:t xml:space="preserve">function </w:t>
      </w:r>
      <w:proofErr w:type="spellStart"/>
      <w:proofErr w:type="gramStart"/>
      <w:r w:rsidR="00FC2FF6" w:rsidRPr="00E86F28">
        <w:rPr>
          <w:rStyle w:val="CodeInline"/>
          <w:sz w:val="20"/>
          <w:szCs w:val="20"/>
        </w:rPr>
        <w:t>model.evaluate</w:t>
      </w:r>
      <w:proofErr w:type="spellEnd"/>
      <w:proofErr w:type="gramEnd"/>
      <w:r w:rsidR="00FC2FF6" w:rsidRPr="00E86F28">
        <w:rPr>
          <w:rStyle w:val="CodeInline"/>
          <w:sz w:val="20"/>
          <w:szCs w:val="20"/>
        </w:rPr>
        <w:t>()</w:t>
      </w:r>
      <w:r w:rsidR="00FC2FF6" w:rsidRPr="00E86F28">
        <w:rPr>
          <w:sz w:val="20"/>
          <w:szCs w:val="20"/>
        </w:rPr>
        <w:t xml:space="preserve"> and we will apply the built model on the dev dataset.</w:t>
      </w:r>
    </w:p>
    <w:p w14:paraId="36B8A6D5" w14:textId="77777777" w:rsidR="00FC2FF6" w:rsidRPr="00E86F28" w:rsidRDefault="00FC2FF6" w:rsidP="00EE015A">
      <w:pPr>
        <w:pStyle w:val="Code"/>
        <w:rPr>
          <w:sz w:val="20"/>
          <w:szCs w:val="20"/>
        </w:rPr>
      </w:pPr>
      <w:r w:rsidRPr="00E86F28">
        <w:rPr>
          <w:sz w:val="20"/>
          <w:szCs w:val="20"/>
        </w:rPr>
        <w:t>test_loss, test_accuracy = model.evaluate(data_test_norm, labels_test, verbose = 0)</w:t>
      </w:r>
    </w:p>
    <w:p w14:paraId="592C697C" w14:textId="17D7A08D" w:rsidR="00FC2FF6" w:rsidRPr="00E86F28" w:rsidRDefault="00FC2FF6" w:rsidP="00EE015A">
      <w:pPr>
        <w:pStyle w:val="Code"/>
        <w:rPr>
          <w:sz w:val="20"/>
          <w:szCs w:val="20"/>
        </w:rPr>
      </w:pPr>
      <w:r w:rsidRPr="00E86F28">
        <w:rPr>
          <w:sz w:val="20"/>
          <w:szCs w:val="20"/>
        </w:rPr>
        <w:t>print('The accuracy on the test set is equal to: ', int(test_accuracy*100), '%.')</w:t>
      </w:r>
    </w:p>
    <w:p w14:paraId="46370748" w14:textId="2B240FF1" w:rsidR="00FC2FF6" w:rsidRPr="00E86F28" w:rsidRDefault="00FC2FF6" w:rsidP="00FC2FF6">
      <w:pPr>
        <w:pStyle w:val="BodyTextFirst"/>
        <w:rPr>
          <w:rFonts w:eastAsia="Calibri"/>
          <w:sz w:val="20"/>
          <w:szCs w:val="16"/>
        </w:rPr>
      </w:pPr>
      <w:r w:rsidRPr="00E86F28">
        <w:rPr>
          <w:rFonts w:eastAsia="Calibri"/>
          <w:sz w:val="20"/>
          <w:szCs w:val="16"/>
        </w:rPr>
        <w:t>which returns</w:t>
      </w:r>
    </w:p>
    <w:p w14:paraId="16B02D03" w14:textId="6A47F680" w:rsidR="003E1708" w:rsidRPr="00E86F28" w:rsidRDefault="003E1708" w:rsidP="004416F9">
      <w:pPr>
        <w:pStyle w:val="Code"/>
        <w:rPr>
          <w:sz w:val="20"/>
          <w:szCs w:val="20"/>
        </w:rPr>
      </w:pPr>
      <w:r w:rsidRPr="00E86F28">
        <w:rPr>
          <w:sz w:val="20"/>
          <w:szCs w:val="20"/>
        </w:rPr>
        <w:t xml:space="preserve">The accuracy on the test set is equal to:  </w:t>
      </w:r>
      <w:r w:rsidR="006003AF" w:rsidRPr="00E86F28">
        <w:rPr>
          <w:sz w:val="20"/>
          <w:szCs w:val="20"/>
        </w:rPr>
        <w:t>7</w:t>
      </w:r>
      <w:r w:rsidRPr="00E86F28">
        <w:rPr>
          <w:sz w:val="20"/>
          <w:szCs w:val="20"/>
        </w:rPr>
        <w:t>4 %.</w:t>
      </w:r>
    </w:p>
    <w:p w14:paraId="546B1594" w14:textId="4106FCB5" w:rsidR="00BC6F1B" w:rsidRPr="00E86F28" w:rsidRDefault="00FC2FF6" w:rsidP="00FC2FF6">
      <w:pPr>
        <w:pStyle w:val="BodyTextFirst"/>
        <w:rPr>
          <w:sz w:val="20"/>
          <w:szCs w:val="16"/>
        </w:rPr>
      </w:pPr>
      <w:r w:rsidRPr="00E86F28">
        <w:rPr>
          <w:sz w:val="20"/>
          <w:szCs w:val="16"/>
        </w:rPr>
        <w:t xml:space="preserve">To </w:t>
      </w:r>
      <w:r w:rsidR="009B2C6E" w:rsidRPr="00E86F28">
        <w:rPr>
          <w:sz w:val="20"/>
          <w:szCs w:val="16"/>
        </w:rPr>
        <w:t>recapitulate</w:t>
      </w:r>
      <w:r w:rsidR="00C935D2" w:rsidRPr="00E86F28">
        <w:rPr>
          <w:sz w:val="20"/>
          <w:szCs w:val="16"/>
        </w:rPr>
        <w:t xml:space="preserve">, we have applied the model trained on the 60000 observations on the dev test (made of 10000 observations) and we have </w:t>
      </w:r>
      <w:r w:rsidRPr="00E86F28">
        <w:rPr>
          <w:sz w:val="20"/>
          <w:szCs w:val="16"/>
        </w:rPr>
        <w:t>calculated the accuracy on both datasets</w:t>
      </w:r>
      <w:r w:rsidR="00C935D2" w:rsidRPr="00E86F28">
        <w:rPr>
          <w:sz w:val="20"/>
          <w:szCs w:val="16"/>
        </w:rPr>
        <w:t xml:space="preserve">. </w:t>
      </w:r>
    </w:p>
    <w:p w14:paraId="373FC7A4" w14:textId="1A1C3F75" w:rsidR="00E51295" w:rsidRPr="00E86F28" w:rsidRDefault="00E51295" w:rsidP="00E51295">
      <w:pPr>
        <w:pStyle w:val="BodyTextCont"/>
        <w:rPr>
          <w:sz w:val="20"/>
          <w:szCs w:val="20"/>
        </w:rPr>
      </w:pPr>
      <w:r w:rsidRPr="00E86F28">
        <w:rPr>
          <w:sz w:val="20"/>
          <w:szCs w:val="20"/>
        </w:rPr>
        <w:t xml:space="preserve">A good exercise would be to include this calculation in your model so that your </w:t>
      </w:r>
      <w:proofErr w:type="spellStart"/>
      <w:r w:rsidRPr="00E86F28">
        <w:rPr>
          <w:rStyle w:val="CodeInline"/>
          <w:sz w:val="20"/>
          <w:szCs w:val="20"/>
        </w:rPr>
        <w:t>build_</w:t>
      </w:r>
      <w:proofErr w:type="gramStart"/>
      <w:r w:rsidRPr="00E86F28">
        <w:rPr>
          <w:rStyle w:val="CodeInline"/>
          <w:sz w:val="20"/>
          <w:szCs w:val="20"/>
        </w:rPr>
        <w:t>model</w:t>
      </w:r>
      <w:proofErr w:type="spellEnd"/>
      <w:r w:rsidRPr="00E86F28">
        <w:rPr>
          <w:rStyle w:val="CodeInline"/>
          <w:sz w:val="20"/>
          <w:szCs w:val="20"/>
        </w:rPr>
        <w:t>(</w:t>
      </w:r>
      <w:proofErr w:type="gramEnd"/>
      <w:r w:rsidRPr="00E86F28">
        <w:rPr>
          <w:rStyle w:val="CodeInline"/>
          <w:sz w:val="20"/>
          <w:szCs w:val="20"/>
        </w:rPr>
        <w:t>)</w:t>
      </w:r>
      <w:r w:rsidRPr="00E86F28">
        <w:rPr>
          <w:sz w:val="20"/>
          <w:szCs w:val="20"/>
        </w:rPr>
        <w:t xml:space="preserve"> function would automatically return the two values.</w:t>
      </w:r>
    </w:p>
    <w:p w14:paraId="23420829" w14:textId="2DE1B9D2" w:rsidR="00E51295" w:rsidRPr="00E86F28" w:rsidRDefault="005F57DC" w:rsidP="005F57DC">
      <w:pPr>
        <w:pStyle w:val="Heading2"/>
        <w:rPr>
          <w:sz w:val="32"/>
          <w:szCs w:val="22"/>
        </w:rPr>
      </w:pPr>
      <w:bookmarkStart w:id="84" w:name="_Toc86998087"/>
      <w:r w:rsidRPr="00E86F28">
        <w:rPr>
          <w:sz w:val="32"/>
          <w:szCs w:val="22"/>
        </w:rPr>
        <w:lastRenderedPageBreak/>
        <w:t>Gradient descent variations</w:t>
      </w:r>
      <w:r w:rsidR="009A7616">
        <w:rPr>
          <w:sz w:val="32"/>
          <w:szCs w:val="22"/>
        </w:rPr>
        <w:t xml:space="preserve"> performances</w:t>
      </w:r>
      <w:bookmarkEnd w:id="84"/>
    </w:p>
    <w:p w14:paraId="758CDF93" w14:textId="2B752E10" w:rsidR="005F57DC" w:rsidRPr="00E86F28" w:rsidRDefault="009A7616" w:rsidP="005F57DC">
      <w:pPr>
        <w:pStyle w:val="BodyTextFirst"/>
        <w:rPr>
          <w:sz w:val="20"/>
          <w:szCs w:val="16"/>
        </w:rPr>
      </w:pPr>
      <w:r>
        <w:rPr>
          <w:sz w:val="20"/>
          <w:szCs w:val="16"/>
        </w:rPr>
        <w:t>In the second chapter we have looked at the different GD variations and we have discussed their advantages and disadvantages. Let us know see how they differ in a practical case.</w:t>
      </w:r>
      <w:r w:rsidR="005F57DC" w:rsidRPr="00E86F28">
        <w:rPr>
          <w:sz w:val="20"/>
          <w:szCs w:val="16"/>
        </w:rPr>
        <w:t xml:space="preserve"> </w:t>
      </w:r>
    </w:p>
    <w:p w14:paraId="77E8185C" w14:textId="6EC715A1" w:rsidR="00456B66" w:rsidRPr="00E86F28" w:rsidRDefault="000F645E" w:rsidP="00E04CA7">
      <w:pPr>
        <w:pStyle w:val="Heading3"/>
        <w:rPr>
          <w:sz w:val="28"/>
          <w:szCs w:val="22"/>
        </w:rPr>
      </w:pPr>
      <w:bookmarkStart w:id="85" w:name="_Toc86998088"/>
      <w:r w:rsidRPr="00E86F28">
        <w:rPr>
          <w:sz w:val="28"/>
          <w:szCs w:val="22"/>
        </w:rPr>
        <w:t>Comparison of the variations</w:t>
      </w:r>
      <w:bookmarkEnd w:id="85"/>
    </w:p>
    <w:p w14:paraId="34294E24" w14:textId="24CF3979" w:rsidR="000F645E" w:rsidRPr="00E86F28" w:rsidRDefault="000F645E" w:rsidP="00B36BD6">
      <w:pPr>
        <w:pStyle w:val="BodyTextFirst"/>
        <w:rPr>
          <w:sz w:val="20"/>
          <w:szCs w:val="16"/>
        </w:rPr>
      </w:pPr>
      <w:r w:rsidRPr="00E86F28">
        <w:rPr>
          <w:sz w:val="20"/>
          <w:szCs w:val="16"/>
        </w:rPr>
        <w:t xml:space="preserve">Let us summarize the findings for our three variations of gradient descent for </w:t>
      </w:r>
      <w:r w:rsidRPr="00E86F28">
        <w:rPr>
          <w:rStyle w:val="Strong"/>
          <w:sz w:val="20"/>
          <w:szCs w:val="16"/>
        </w:rPr>
        <w:t>100 epochs</w:t>
      </w:r>
      <w:r w:rsidR="00B36BD6" w:rsidRPr="00E86F28">
        <w:rPr>
          <w:rStyle w:val="Strong"/>
          <w:sz w:val="20"/>
          <w:szCs w:val="16"/>
        </w:rPr>
        <w:t xml:space="preserve"> </w:t>
      </w:r>
      <w:r w:rsidR="00B36BD6" w:rsidRPr="00E86F28">
        <w:rPr>
          <w:sz w:val="20"/>
          <w:szCs w:val="16"/>
        </w:rPr>
        <w:t xml:space="preserve">(Table </w:t>
      </w:r>
      <w:del w:id="86" w:author="Umberto Michelucci" w:date="2022-01-03T11:16:00Z">
        <w:r w:rsidR="00A85366" w:rsidDel="00861BDA">
          <w:rPr>
            <w:sz w:val="20"/>
            <w:szCs w:val="16"/>
          </w:rPr>
          <w:delText>4</w:delText>
        </w:r>
      </w:del>
      <w:ins w:id="87" w:author="Umberto Michelucci" w:date="2022-01-03T11:16:00Z">
        <w:r w:rsidR="00861BDA">
          <w:rPr>
            <w:sz w:val="20"/>
            <w:szCs w:val="16"/>
          </w:rPr>
          <w:t>3</w:t>
        </w:r>
      </w:ins>
      <w:r w:rsidR="00B36BD6" w:rsidRPr="00E86F28">
        <w:rPr>
          <w:sz w:val="20"/>
          <w:szCs w:val="16"/>
        </w:rPr>
        <w:t>-</w:t>
      </w:r>
      <w:r w:rsidR="00A85366">
        <w:rPr>
          <w:sz w:val="20"/>
          <w:szCs w:val="16"/>
        </w:rPr>
        <w:t>1</w:t>
      </w:r>
      <w:r w:rsidR="00B36BD6" w:rsidRPr="00E86F28">
        <w:rPr>
          <w:sz w:val="20"/>
          <w:szCs w:val="16"/>
        </w:rPr>
        <w:t>)</w:t>
      </w:r>
      <w:r w:rsidRPr="00E86F28">
        <w:rPr>
          <w:sz w:val="20"/>
          <w:szCs w:val="16"/>
        </w:rPr>
        <w:t>.</w:t>
      </w:r>
    </w:p>
    <w:p w14:paraId="2EE898B8" w14:textId="66A13DB0" w:rsidR="000F645E" w:rsidRPr="00E86F28" w:rsidRDefault="007C571C" w:rsidP="007C571C">
      <w:pPr>
        <w:pStyle w:val="TableCaption"/>
        <w:rPr>
          <w:sz w:val="21"/>
          <w:szCs w:val="16"/>
        </w:rPr>
      </w:pPr>
      <w:r w:rsidRPr="00E86F28">
        <w:rPr>
          <w:sz w:val="21"/>
          <w:szCs w:val="16"/>
        </w:rPr>
        <w:t xml:space="preserve">Table </w:t>
      </w:r>
      <w:del w:id="88" w:author="Umberto Michelucci" w:date="2022-01-03T11:16:00Z">
        <w:r w:rsidR="00A85366" w:rsidDel="00861BDA">
          <w:rPr>
            <w:sz w:val="21"/>
            <w:szCs w:val="16"/>
          </w:rPr>
          <w:delText>4</w:delText>
        </w:r>
      </w:del>
      <w:ins w:id="89" w:author="Umberto Michelucci" w:date="2022-01-03T11:16:00Z">
        <w:r w:rsidR="00861BDA">
          <w:rPr>
            <w:sz w:val="21"/>
            <w:szCs w:val="16"/>
          </w:rPr>
          <w:t>3</w:t>
        </w:r>
      </w:ins>
      <w:r w:rsidRPr="00E86F28">
        <w:rPr>
          <w:sz w:val="21"/>
          <w:szCs w:val="16"/>
        </w:rPr>
        <w:t>-</w:t>
      </w:r>
      <w:r w:rsidR="00A85366">
        <w:rPr>
          <w:sz w:val="21"/>
          <w:szCs w:val="16"/>
        </w:rPr>
        <w:t>1</w:t>
      </w:r>
      <w:r w:rsidRPr="00E86F28">
        <w:rPr>
          <w:sz w:val="21"/>
          <w:szCs w:val="16"/>
        </w:rPr>
        <w:t xml:space="preserve">.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86F28"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86F28" w:rsidRDefault="000F645E" w:rsidP="000F645E">
            <w:pPr>
              <w:pStyle w:val="BodyTextFirst"/>
              <w:jc w:val="left"/>
              <w:rPr>
                <w:rStyle w:val="Strong"/>
                <w:sz w:val="20"/>
                <w:szCs w:val="16"/>
              </w:rPr>
            </w:pPr>
            <w:r w:rsidRPr="00E86F28">
              <w:rPr>
                <w:rStyle w:val="Strong"/>
                <w:sz w:val="20"/>
                <w:szCs w:val="16"/>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86F28" w:rsidRDefault="000F645E" w:rsidP="000F645E">
            <w:pPr>
              <w:pStyle w:val="BodyTextFirst"/>
              <w:jc w:val="center"/>
              <w:rPr>
                <w:rStyle w:val="Strong"/>
                <w:sz w:val="20"/>
                <w:szCs w:val="16"/>
              </w:rPr>
            </w:pPr>
            <w:r w:rsidRPr="00E86F28">
              <w:rPr>
                <w:rStyle w:val="Strong"/>
                <w:sz w:val="20"/>
                <w:szCs w:val="16"/>
              </w:rPr>
              <w:t>Running time</w:t>
            </w:r>
          </w:p>
        </w:tc>
        <w:tc>
          <w:tcPr>
            <w:tcW w:w="2247" w:type="dxa"/>
            <w:tcBorders>
              <w:top w:val="single" w:sz="4" w:space="0" w:color="auto"/>
              <w:bottom w:val="single" w:sz="4" w:space="0" w:color="auto"/>
            </w:tcBorders>
          </w:tcPr>
          <w:p w14:paraId="7470476C" w14:textId="3C3C90E3" w:rsidR="000F645E" w:rsidRPr="00E86F28" w:rsidRDefault="000F645E" w:rsidP="000F645E">
            <w:pPr>
              <w:pStyle w:val="BodyTextFirst"/>
              <w:jc w:val="center"/>
              <w:rPr>
                <w:rStyle w:val="Strong"/>
                <w:sz w:val="20"/>
                <w:szCs w:val="16"/>
              </w:rPr>
            </w:pPr>
            <w:r w:rsidRPr="00E86F28">
              <w:rPr>
                <w:rStyle w:val="Strong"/>
                <w:sz w:val="20"/>
                <w:szCs w:val="16"/>
              </w:rPr>
              <w:t>Final value of cost function</w:t>
            </w:r>
          </w:p>
        </w:tc>
        <w:tc>
          <w:tcPr>
            <w:tcW w:w="1444" w:type="dxa"/>
            <w:tcBorders>
              <w:top w:val="single" w:sz="4" w:space="0" w:color="auto"/>
              <w:bottom w:val="single" w:sz="4" w:space="0" w:color="auto"/>
            </w:tcBorders>
          </w:tcPr>
          <w:p w14:paraId="1270F2F2" w14:textId="59EEDBCE" w:rsidR="000F645E" w:rsidRPr="00E86F28" w:rsidRDefault="000F645E" w:rsidP="000F645E">
            <w:pPr>
              <w:pStyle w:val="BodyTextFirst"/>
              <w:jc w:val="center"/>
              <w:rPr>
                <w:rStyle w:val="Strong"/>
                <w:sz w:val="20"/>
                <w:szCs w:val="16"/>
              </w:rPr>
            </w:pPr>
            <w:r w:rsidRPr="00E86F28">
              <w:rPr>
                <w:rStyle w:val="Strong"/>
                <w:sz w:val="20"/>
                <w:szCs w:val="16"/>
              </w:rPr>
              <w:t>Accuracy</w:t>
            </w:r>
          </w:p>
        </w:tc>
      </w:tr>
      <w:tr w:rsidR="000F645E" w:rsidRPr="00E86F28" w14:paraId="54D1B0A5" w14:textId="77777777" w:rsidTr="007C571C">
        <w:tc>
          <w:tcPr>
            <w:tcW w:w="3240" w:type="dxa"/>
            <w:tcBorders>
              <w:top w:val="single" w:sz="4" w:space="0" w:color="auto"/>
              <w:right w:val="single" w:sz="4" w:space="0" w:color="auto"/>
            </w:tcBorders>
          </w:tcPr>
          <w:p w14:paraId="2F7F619E" w14:textId="528C4B3F" w:rsidR="000F645E" w:rsidRPr="00E86F28" w:rsidRDefault="000F645E" w:rsidP="000F645E">
            <w:pPr>
              <w:pStyle w:val="BodyTextFirst"/>
              <w:jc w:val="left"/>
              <w:rPr>
                <w:sz w:val="20"/>
                <w:szCs w:val="16"/>
              </w:rPr>
            </w:pPr>
            <w:r w:rsidRPr="00E86F28">
              <w:rPr>
                <w:sz w:val="20"/>
                <w:szCs w:val="16"/>
              </w:rPr>
              <w:t>Batch gradient descent</w:t>
            </w:r>
          </w:p>
        </w:tc>
        <w:tc>
          <w:tcPr>
            <w:tcW w:w="1349" w:type="dxa"/>
            <w:tcBorders>
              <w:top w:val="single" w:sz="4" w:space="0" w:color="auto"/>
              <w:left w:val="single" w:sz="4" w:space="0" w:color="auto"/>
            </w:tcBorders>
          </w:tcPr>
          <w:p w14:paraId="44D0B567" w14:textId="5D6C163C" w:rsidR="000F645E" w:rsidRPr="00E86F28" w:rsidRDefault="00795C35" w:rsidP="000F645E">
            <w:pPr>
              <w:pStyle w:val="BodyTextFirst"/>
              <w:jc w:val="center"/>
              <w:rPr>
                <w:sz w:val="20"/>
                <w:szCs w:val="16"/>
              </w:rPr>
            </w:pPr>
            <w:r w:rsidRPr="00E86F28">
              <w:rPr>
                <w:sz w:val="20"/>
                <w:szCs w:val="16"/>
              </w:rPr>
              <w:t>0.35</w:t>
            </w:r>
            <w:r w:rsidR="000F645E" w:rsidRPr="00E86F28">
              <w:rPr>
                <w:sz w:val="20"/>
                <w:szCs w:val="16"/>
              </w:rPr>
              <w:t xml:space="preserve"> min</w:t>
            </w:r>
          </w:p>
        </w:tc>
        <w:tc>
          <w:tcPr>
            <w:tcW w:w="2247" w:type="dxa"/>
            <w:tcBorders>
              <w:top w:val="single" w:sz="4" w:space="0" w:color="auto"/>
            </w:tcBorders>
          </w:tcPr>
          <w:p w14:paraId="15CC0371" w14:textId="4DA7319A" w:rsidR="000F645E" w:rsidRPr="00E86F28" w:rsidRDefault="00795C35" w:rsidP="000F645E">
            <w:pPr>
              <w:pStyle w:val="BodyTextFirst"/>
              <w:jc w:val="center"/>
              <w:rPr>
                <w:sz w:val="20"/>
                <w:szCs w:val="16"/>
              </w:rPr>
            </w:pPr>
            <w:r w:rsidRPr="00E86F28">
              <w:rPr>
                <w:sz w:val="20"/>
                <w:szCs w:val="16"/>
              </w:rPr>
              <w:t>1.86</w:t>
            </w:r>
          </w:p>
        </w:tc>
        <w:tc>
          <w:tcPr>
            <w:tcW w:w="1444" w:type="dxa"/>
            <w:tcBorders>
              <w:top w:val="single" w:sz="4" w:space="0" w:color="auto"/>
            </w:tcBorders>
          </w:tcPr>
          <w:p w14:paraId="4EACC36B" w14:textId="2A8B326A" w:rsidR="000F645E" w:rsidRPr="00E86F28" w:rsidRDefault="00795C35" w:rsidP="000F645E">
            <w:pPr>
              <w:pStyle w:val="BodyTextFirst"/>
              <w:jc w:val="center"/>
              <w:rPr>
                <w:sz w:val="20"/>
                <w:szCs w:val="16"/>
              </w:rPr>
            </w:pPr>
            <w:r w:rsidRPr="00E86F28">
              <w:rPr>
                <w:sz w:val="20"/>
                <w:szCs w:val="16"/>
              </w:rPr>
              <w:t>43</w:t>
            </w:r>
            <w:r w:rsidR="007C571C" w:rsidRPr="00E86F28">
              <w:rPr>
                <w:sz w:val="20"/>
                <w:szCs w:val="16"/>
              </w:rPr>
              <w:t>%</w:t>
            </w:r>
          </w:p>
        </w:tc>
      </w:tr>
      <w:tr w:rsidR="000F645E" w:rsidRPr="00E86F28" w14:paraId="1F44EAD2" w14:textId="77777777" w:rsidTr="007C571C">
        <w:tc>
          <w:tcPr>
            <w:tcW w:w="3240" w:type="dxa"/>
            <w:tcBorders>
              <w:right w:val="single" w:sz="4" w:space="0" w:color="auto"/>
            </w:tcBorders>
          </w:tcPr>
          <w:p w14:paraId="0B727C71" w14:textId="58B59552" w:rsidR="000F645E" w:rsidRPr="00E86F28" w:rsidRDefault="000F645E" w:rsidP="000F645E">
            <w:pPr>
              <w:pStyle w:val="BodyTextFirst"/>
              <w:jc w:val="left"/>
              <w:rPr>
                <w:sz w:val="20"/>
                <w:szCs w:val="16"/>
              </w:rPr>
            </w:pPr>
            <w:r w:rsidRPr="00E86F28">
              <w:rPr>
                <w:sz w:val="20"/>
                <w:szCs w:val="16"/>
              </w:rPr>
              <w:t>Stochastic gradient descent</w:t>
            </w:r>
          </w:p>
        </w:tc>
        <w:tc>
          <w:tcPr>
            <w:tcW w:w="1349" w:type="dxa"/>
            <w:tcBorders>
              <w:left w:val="single" w:sz="4" w:space="0" w:color="auto"/>
            </w:tcBorders>
          </w:tcPr>
          <w:p w14:paraId="421CAE01" w14:textId="147AD115" w:rsidR="000F645E" w:rsidRPr="00E86F28" w:rsidRDefault="00795C35" w:rsidP="000F645E">
            <w:pPr>
              <w:pStyle w:val="BodyTextFirst"/>
              <w:jc w:val="center"/>
              <w:rPr>
                <w:sz w:val="20"/>
                <w:szCs w:val="16"/>
              </w:rPr>
            </w:pPr>
            <w:r w:rsidRPr="00E86F28">
              <w:rPr>
                <w:sz w:val="20"/>
                <w:szCs w:val="16"/>
              </w:rPr>
              <w:t>60.23</w:t>
            </w:r>
            <w:r w:rsidR="000F645E" w:rsidRPr="00E86F28">
              <w:rPr>
                <w:sz w:val="20"/>
                <w:szCs w:val="16"/>
              </w:rPr>
              <w:t xml:space="preserve"> min</w:t>
            </w:r>
          </w:p>
        </w:tc>
        <w:tc>
          <w:tcPr>
            <w:tcW w:w="2247" w:type="dxa"/>
          </w:tcPr>
          <w:p w14:paraId="614C239E" w14:textId="4FAD0B58"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40FF5AA3" w14:textId="673E0F64" w:rsidR="000F645E" w:rsidRPr="00E86F28" w:rsidRDefault="00795C35" w:rsidP="000F645E">
            <w:pPr>
              <w:pStyle w:val="BodyTextFirst"/>
              <w:jc w:val="center"/>
              <w:rPr>
                <w:sz w:val="20"/>
                <w:szCs w:val="16"/>
              </w:rPr>
            </w:pPr>
            <w:r w:rsidRPr="00E86F28">
              <w:rPr>
                <w:sz w:val="20"/>
                <w:szCs w:val="16"/>
              </w:rPr>
              <w:t>91</w:t>
            </w:r>
            <w:r w:rsidR="007C571C" w:rsidRPr="00E86F28">
              <w:rPr>
                <w:sz w:val="20"/>
                <w:szCs w:val="16"/>
              </w:rPr>
              <w:t>%</w:t>
            </w:r>
          </w:p>
        </w:tc>
      </w:tr>
      <w:tr w:rsidR="000F645E" w:rsidRPr="00E86F28" w14:paraId="10BB26BF" w14:textId="77777777" w:rsidTr="007C571C">
        <w:tc>
          <w:tcPr>
            <w:tcW w:w="3240" w:type="dxa"/>
            <w:tcBorders>
              <w:bottom w:val="single" w:sz="4" w:space="0" w:color="auto"/>
              <w:right w:val="single" w:sz="4" w:space="0" w:color="auto"/>
            </w:tcBorders>
          </w:tcPr>
          <w:p w14:paraId="31F13855" w14:textId="0C99AC1F" w:rsidR="000F645E" w:rsidRPr="00E86F28" w:rsidRDefault="000F645E" w:rsidP="000F645E">
            <w:pPr>
              <w:pStyle w:val="BodyTextFirst"/>
              <w:jc w:val="left"/>
              <w:rPr>
                <w:sz w:val="20"/>
                <w:szCs w:val="16"/>
              </w:rPr>
            </w:pPr>
            <w:r w:rsidRPr="00E86F28">
              <w:rPr>
                <w:sz w:val="20"/>
                <w:szCs w:val="16"/>
              </w:rPr>
              <w:t>Mini-batch gradient descent</w:t>
            </w:r>
            <w:r w:rsidR="00A85366">
              <w:rPr>
                <w:sz w:val="20"/>
                <w:szCs w:val="16"/>
              </w:rPr>
              <w:t xml:space="preserve"> (mini-batch size = 50)</w:t>
            </w:r>
          </w:p>
        </w:tc>
        <w:tc>
          <w:tcPr>
            <w:tcW w:w="1349" w:type="dxa"/>
            <w:tcBorders>
              <w:left w:val="single" w:sz="4" w:space="0" w:color="auto"/>
            </w:tcBorders>
          </w:tcPr>
          <w:p w14:paraId="0E0AD7A5" w14:textId="4D94FBDF" w:rsidR="000F645E" w:rsidRPr="00E86F28" w:rsidRDefault="000F645E" w:rsidP="000F645E">
            <w:pPr>
              <w:pStyle w:val="BodyTextFirst"/>
              <w:jc w:val="center"/>
              <w:rPr>
                <w:sz w:val="20"/>
                <w:szCs w:val="16"/>
              </w:rPr>
            </w:pPr>
            <w:r w:rsidRPr="00E86F28">
              <w:rPr>
                <w:sz w:val="20"/>
                <w:szCs w:val="16"/>
              </w:rPr>
              <w:t>1</w:t>
            </w:r>
            <w:r w:rsidR="00795C35" w:rsidRPr="00E86F28">
              <w:rPr>
                <w:sz w:val="20"/>
                <w:szCs w:val="16"/>
              </w:rPr>
              <w:t>.70</w:t>
            </w:r>
            <w:r w:rsidRPr="00E86F28">
              <w:rPr>
                <w:sz w:val="20"/>
                <w:szCs w:val="16"/>
              </w:rPr>
              <w:t xml:space="preserve"> min</w:t>
            </w:r>
          </w:p>
        </w:tc>
        <w:tc>
          <w:tcPr>
            <w:tcW w:w="2247" w:type="dxa"/>
          </w:tcPr>
          <w:p w14:paraId="50FF8259" w14:textId="638A5C74"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75386D04" w14:textId="51E7F962" w:rsidR="000F645E" w:rsidRPr="00E86F28" w:rsidRDefault="00795C35" w:rsidP="000F645E">
            <w:pPr>
              <w:pStyle w:val="BodyTextFirst"/>
              <w:jc w:val="center"/>
              <w:rPr>
                <w:sz w:val="20"/>
                <w:szCs w:val="16"/>
              </w:rPr>
            </w:pPr>
            <w:r w:rsidRPr="00E86F28">
              <w:rPr>
                <w:sz w:val="20"/>
                <w:szCs w:val="16"/>
              </w:rPr>
              <w:t>90</w:t>
            </w:r>
            <w:r w:rsidR="007C571C" w:rsidRPr="00E86F28">
              <w:rPr>
                <w:sz w:val="20"/>
                <w:szCs w:val="16"/>
              </w:rPr>
              <w:t>%</w:t>
            </w:r>
          </w:p>
        </w:tc>
      </w:tr>
    </w:tbl>
    <w:p w14:paraId="5F4C930E" w14:textId="77777777" w:rsidR="007C571C" w:rsidRPr="00E86F28" w:rsidRDefault="007C571C" w:rsidP="007C571C">
      <w:pPr>
        <w:pStyle w:val="BodyTextFirst"/>
        <w:rPr>
          <w:sz w:val="20"/>
          <w:szCs w:val="16"/>
        </w:rPr>
      </w:pPr>
    </w:p>
    <w:p w14:paraId="7BDBD990" w14:textId="750DA27F" w:rsidR="00795C35" w:rsidRPr="00E86F28" w:rsidRDefault="007C571C" w:rsidP="00795C35">
      <w:pPr>
        <w:pStyle w:val="BodyTextFirst"/>
        <w:rPr>
          <w:sz w:val="20"/>
          <w:szCs w:val="16"/>
        </w:rPr>
      </w:pPr>
      <w:r w:rsidRPr="00E86F28">
        <w:rPr>
          <w:sz w:val="20"/>
          <w:szCs w:val="16"/>
        </w:rPr>
        <w:t xml:space="preserve">Now you can see that </w:t>
      </w:r>
      <w:r w:rsidR="00795C35" w:rsidRPr="00E86F28">
        <w:rPr>
          <w:sz w:val="20"/>
          <w:szCs w:val="16"/>
        </w:rPr>
        <w:t xml:space="preserve">mini-batch gradient descent is definitely the best compromise in terms of execution time and classification performance. </w:t>
      </w:r>
      <w:r w:rsidR="00BE01B5">
        <w:rPr>
          <w:sz w:val="20"/>
          <w:szCs w:val="16"/>
        </w:rPr>
        <w:t xml:space="preserve">Now you should be </w:t>
      </w:r>
      <w:r w:rsidR="00EC48C6">
        <w:rPr>
          <w:sz w:val="20"/>
          <w:szCs w:val="16"/>
        </w:rPr>
        <w:t>convinced</w:t>
      </w:r>
      <w:r w:rsidR="00BE01B5">
        <w:rPr>
          <w:sz w:val="20"/>
          <w:szCs w:val="16"/>
        </w:rPr>
        <w:t xml:space="preserve"> that</w:t>
      </w:r>
      <w:r w:rsidR="00795C35" w:rsidRPr="00E86F28">
        <w:rPr>
          <w:sz w:val="20"/>
          <w:szCs w:val="16"/>
        </w:rPr>
        <w:t xml:space="preserve"> it is currently the preferred method to be used as optimizer in deep neural networks, among the different gradient descent types, since it can reach high performances, maintaining a good trade-off between performance and execution time.</w:t>
      </w:r>
    </w:p>
    <w:p w14:paraId="0D5A0C2E" w14:textId="685B7CC9" w:rsidR="00F37056" w:rsidRPr="00E86F28" w:rsidRDefault="007C571C" w:rsidP="00795C35">
      <w:pPr>
        <w:pStyle w:val="BodyTextCont"/>
        <w:rPr>
          <w:sz w:val="20"/>
          <w:szCs w:val="20"/>
        </w:rPr>
      </w:pPr>
      <w:r w:rsidRPr="00E86F28">
        <w:rPr>
          <w:sz w:val="20"/>
          <w:szCs w:val="20"/>
        </w:rPr>
        <w:t xml:space="preserve">In Figure </w:t>
      </w:r>
      <w:del w:id="90" w:author="Umberto Michelucci" w:date="2022-01-03T11:16:00Z">
        <w:r w:rsidR="00BE01B5" w:rsidDel="00861BDA">
          <w:rPr>
            <w:sz w:val="20"/>
            <w:szCs w:val="20"/>
          </w:rPr>
          <w:delText>4</w:delText>
        </w:r>
      </w:del>
      <w:ins w:id="91" w:author="Umberto Michelucci" w:date="2022-01-03T11:16:00Z">
        <w:r w:rsidR="00861BDA">
          <w:rPr>
            <w:sz w:val="20"/>
            <w:szCs w:val="20"/>
          </w:rPr>
          <w:t>3</w:t>
        </w:r>
      </w:ins>
      <w:r w:rsidRPr="00E86F28">
        <w:rPr>
          <w:sz w:val="20"/>
          <w:szCs w:val="20"/>
        </w:rPr>
        <w:t>-1</w:t>
      </w:r>
      <w:r w:rsidR="00F37056" w:rsidRPr="00E86F28">
        <w:rPr>
          <w:sz w:val="20"/>
          <w:szCs w:val="20"/>
        </w:rPr>
        <w:t>5</w:t>
      </w:r>
      <w:r w:rsidRPr="00E86F28">
        <w:rPr>
          <w:sz w:val="20"/>
          <w:szCs w:val="20"/>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86F28" w:rsidRDefault="00F37056" w:rsidP="00F37056">
      <w:pPr>
        <w:pStyle w:val="BodyTextCont"/>
        <w:rPr>
          <w:sz w:val="20"/>
          <w:szCs w:val="20"/>
        </w:rPr>
      </w:pPr>
    </w:p>
    <w:p w14:paraId="48A12AA6" w14:textId="685F5B16" w:rsidR="00F37056" w:rsidRPr="00E86F28" w:rsidRDefault="00F37056" w:rsidP="00F37056">
      <w:pPr>
        <w:pStyle w:val="BodyTextFirst"/>
        <w:jc w:val="center"/>
        <w:rPr>
          <w:sz w:val="20"/>
          <w:szCs w:val="16"/>
        </w:rPr>
      </w:pPr>
      <w:r w:rsidRPr="00E86F28">
        <w:rPr>
          <w:rStyle w:val="CodeInline"/>
          <w:noProof/>
          <w:sz w:val="20"/>
          <w:szCs w:val="16"/>
        </w:rPr>
        <w:lastRenderedPageBreak/>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9"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7F6C57C9" w:rsidR="00F37056" w:rsidRPr="00E86F28" w:rsidRDefault="00F37056" w:rsidP="00F37056">
      <w:pPr>
        <w:pStyle w:val="FigureCaption"/>
        <w:rPr>
          <w:sz w:val="21"/>
          <w:szCs w:val="16"/>
        </w:rPr>
      </w:pPr>
      <w:r w:rsidRPr="00E86F28">
        <w:rPr>
          <w:sz w:val="21"/>
          <w:szCs w:val="16"/>
        </w:rPr>
        <w:t xml:space="preserve">Figure </w:t>
      </w:r>
      <w:del w:id="92" w:author="Umberto Michelucci" w:date="2022-01-03T11:16:00Z">
        <w:r w:rsidR="00BE01B5" w:rsidDel="00861BDA">
          <w:rPr>
            <w:sz w:val="21"/>
            <w:szCs w:val="16"/>
          </w:rPr>
          <w:delText>4</w:delText>
        </w:r>
      </w:del>
      <w:ins w:id="93" w:author="Umberto Michelucci" w:date="2022-01-03T11:16:00Z">
        <w:r w:rsidR="00861BDA">
          <w:rPr>
            <w:sz w:val="21"/>
            <w:szCs w:val="16"/>
          </w:rPr>
          <w:t>3</w:t>
        </w:r>
      </w:ins>
      <w:r w:rsidRPr="00E86F28">
        <w:rPr>
          <w:sz w:val="21"/>
          <w:szCs w:val="16"/>
        </w:rPr>
        <w:t xml:space="preserve">-15. A comparison of speed of convergence of mini-batch gradient descent algorithm with different mini-batch sizes. The learning rate used for this figure was </w:t>
      </w:r>
      <m:oMath>
        <m:r>
          <w:rPr>
            <w:rFonts w:ascii="Cambria Math" w:hAnsi="Cambria Math"/>
            <w:sz w:val="21"/>
            <w:szCs w:val="16"/>
          </w:rPr>
          <m:t>γ=0.0001</m:t>
        </m:r>
      </m:oMath>
      <w:r w:rsidRPr="00E86F28">
        <w:rPr>
          <w:sz w:val="21"/>
          <w:szCs w:val="16"/>
        </w:rPr>
        <w:t>. Note that the time needed by each case is not the same and the smallest the mini-batch size, the more time the algorithm needs.</w:t>
      </w:r>
    </w:p>
    <w:p w14:paraId="15884617" w14:textId="5E9551B6" w:rsidR="00F37056" w:rsidRPr="00E86F28" w:rsidRDefault="00CB6E91" w:rsidP="00E134A3">
      <w:pPr>
        <w:pStyle w:val="NoteTipCaution"/>
        <w:rPr>
          <w:sz w:val="22"/>
          <w:szCs w:val="20"/>
        </w:rPr>
      </w:pPr>
      <w:r w:rsidRPr="00E86F28">
        <w:rPr>
          <w:rStyle w:val="Strong"/>
          <w:sz w:val="22"/>
          <w:szCs w:val="20"/>
        </w:rPr>
        <w:t>Tip</w:t>
      </w:r>
      <w:r w:rsidR="00E134A3" w:rsidRPr="00E86F28">
        <w:rPr>
          <w:sz w:val="22"/>
          <w:szCs w:val="20"/>
        </w:rPr>
        <w:t xml:space="preserve"> 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31005810" w:rsidR="00130E3A" w:rsidRPr="00E86F28" w:rsidRDefault="00E134A3" w:rsidP="00130E3A">
      <w:pPr>
        <w:pStyle w:val="BodyTextFirst"/>
        <w:rPr>
          <w:sz w:val="20"/>
          <w:szCs w:val="16"/>
        </w:rPr>
      </w:pPr>
      <w:r w:rsidRPr="00E86F28">
        <w:rPr>
          <w:sz w:val="20"/>
          <w:szCs w:val="16"/>
        </w:rPr>
        <w:t xml:space="preserve">To give you an idea of how the running time depends on the value of the cost function can reach after 100 epochs check Figure </w:t>
      </w:r>
      <w:del w:id="94" w:author="Umberto Michelucci" w:date="2022-01-03T11:16:00Z">
        <w:r w:rsidR="00BE01B5" w:rsidDel="00861BDA">
          <w:rPr>
            <w:sz w:val="20"/>
            <w:szCs w:val="16"/>
          </w:rPr>
          <w:delText>4</w:delText>
        </w:r>
      </w:del>
      <w:ins w:id="95" w:author="Umberto Michelucci" w:date="2022-01-03T11:16:00Z">
        <w:r w:rsidR="00861BDA">
          <w:rPr>
            <w:sz w:val="20"/>
            <w:szCs w:val="16"/>
          </w:rPr>
          <w:t>3</w:t>
        </w:r>
      </w:ins>
      <w:r w:rsidRPr="00E86F28">
        <w:rPr>
          <w:sz w:val="20"/>
          <w:szCs w:val="16"/>
        </w:rPr>
        <w:t>-16</w:t>
      </w:r>
      <w:r w:rsidR="00BE01B5">
        <w:rPr>
          <w:sz w:val="20"/>
          <w:szCs w:val="16"/>
        </w:rPr>
        <w:t xml:space="preserve"> (in comparison with chapter 2, now the times are evaluated for a real dataset)</w:t>
      </w:r>
      <w:r w:rsidRPr="00E86F28">
        <w:rPr>
          <w:sz w:val="20"/>
          <w:szCs w:val="16"/>
        </w:rPr>
        <w:t xml:space="preserve">. Each point is labeled with the size of the mini-batch used in that run. You can see that decreasing the mini-batch size from 300 decreases the value of </w:t>
      </w:r>
      <m:oMath>
        <m:r>
          <w:rPr>
            <w:rFonts w:ascii="Cambria Math" w:hAnsi="Cambria Math"/>
            <w:sz w:val="20"/>
            <w:szCs w:val="16"/>
          </w:rPr>
          <m:t xml:space="preserve">J </m:t>
        </m:r>
      </m:oMath>
      <w:r w:rsidRPr="00E86F28">
        <w:rPr>
          <w:sz w:val="20"/>
          <w:szCs w:val="16"/>
        </w:rPr>
        <w:t xml:space="preserve">after 100 epochs quickly without increasing the running time significantly, until you arrive at a value for the mini-batch size that is around </w:t>
      </w:r>
      <w:r w:rsidR="0093194F" w:rsidRPr="00E86F28">
        <w:rPr>
          <w:sz w:val="20"/>
          <w:szCs w:val="16"/>
        </w:rPr>
        <w:t>2</w:t>
      </w:r>
      <w:r w:rsidR="00130E3A" w:rsidRPr="00E86F28">
        <w:rPr>
          <w:sz w:val="20"/>
          <w:szCs w:val="16"/>
        </w:rPr>
        <w:t>0</w:t>
      </w:r>
      <w:r w:rsidRPr="00E86F28">
        <w:rPr>
          <w:sz w:val="20"/>
          <w:szCs w:val="16"/>
        </w:rPr>
        <w:t xml:space="preserve">. At that </w:t>
      </w:r>
      <w:r w:rsidR="00130E3A" w:rsidRPr="00E86F28">
        <w:rPr>
          <w:sz w:val="20"/>
          <w:szCs w:val="16"/>
        </w:rPr>
        <w:t>point,</w:t>
      </w:r>
      <w:r w:rsidRPr="00E86F28">
        <w:rPr>
          <w:sz w:val="20"/>
          <w:szCs w:val="16"/>
        </w:rPr>
        <w:t xml:space="preserve"> the time start to increase quickly and the value for </w:t>
      </w:r>
      <m:oMath>
        <m:r>
          <w:rPr>
            <w:rFonts w:ascii="Cambria Math" w:hAnsi="Cambria Math"/>
            <w:sz w:val="20"/>
            <w:szCs w:val="16"/>
          </w:rPr>
          <m:t>J</m:t>
        </m:r>
      </m:oMath>
      <w:r w:rsidRPr="00E86F28">
        <w:rPr>
          <w:sz w:val="20"/>
          <w:szCs w:val="16"/>
        </w:rPr>
        <w:t xml:space="preserve"> after 100 epochs does not decrease anymore as quickly and flatten out. </w:t>
      </w:r>
    </w:p>
    <w:p w14:paraId="72526312" w14:textId="28055609" w:rsidR="00E134A3" w:rsidRPr="00E86F28" w:rsidRDefault="00E134A3" w:rsidP="00130E3A">
      <w:pPr>
        <w:pStyle w:val="BodyTextCont"/>
        <w:rPr>
          <w:rStyle w:val="BodyTextFirstChar"/>
          <w:sz w:val="20"/>
          <w:szCs w:val="20"/>
        </w:rPr>
      </w:pPr>
      <w:r w:rsidRPr="00E86F28">
        <w:rPr>
          <w:rStyle w:val="BodyTextFirstChar"/>
          <w:sz w:val="20"/>
          <w:szCs w:val="20"/>
        </w:rPr>
        <w:t xml:space="preserve">Intuitively the best compromise is to choose a value for the mini-batch size when the curve is closer to zero (small running time and small cost function value), and that is at a mini-batch size value </w:t>
      </w:r>
      <w:r w:rsidR="00130E3A" w:rsidRPr="00E86F28">
        <w:rPr>
          <w:rStyle w:val="BodyTextFirstChar"/>
          <w:sz w:val="20"/>
          <w:szCs w:val="20"/>
        </w:rPr>
        <w:t xml:space="preserve">of </w:t>
      </w:r>
      <w:r w:rsidR="0093194F" w:rsidRPr="00E86F28">
        <w:rPr>
          <w:rStyle w:val="BodyTextFirstChar"/>
          <w:sz w:val="20"/>
          <w:szCs w:val="20"/>
        </w:rPr>
        <w:t>2</w:t>
      </w:r>
      <w:r w:rsidR="00130E3A" w:rsidRPr="00E86F28">
        <w:rPr>
          <w:rStyle w:val="BodyTextFirstChar"/>
          <w:sz w:val="20"/>
          <w:szCs w:val="20"/>
        </w:rPr>
        <w:t>0 in this specific case</w:t>
      </w:r>
      <w:r w:rsidRPr="00E86F28">
        <w:rPr>
          <w:rStyle w:val="BodyTextFirstChar"/>
          <w:sz w:val="20"/>
          <w:szCs w:val="20"/>
        </w:rPr>
        <w:t xml:space="preserve">. This is the reason why those are the most chosen values. After that </w:t>
      </w:r>
      <w:r w:rsidR="00130E3A" w:rsidRPr="00E86F28">
        <w:rPr>
          <w:rStyle w:val="BodyTextFirstChar"/>
          <w:sz w:val="20"/>
          <w:szCs w:val="20"/>
        </w:rPr>
        <w:t>point,</w:t>
      </w:r>
      <w:r w:rsidRPr="00E86F28">
        <w:rPr>
          <w:rStyle w:val="BodyTextFirstChar"/>
          <w:sz w:val="20"/>
          <w:szCs w:val="20"/>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E86F28">
        <w:rPr>
          <w:rStyle w:val="BodyTextFirstChar"/>
          <w:sz w:val="20"/>
          <w:szCs w:val="20"/>
        </w:rPr>
        <w:t>So,</w:t>
      </w:r>
      <w:r w:rsidRPr="00E86F28">
        <w:rPr>
          <w:rStyle w:val="BodyTextFirstChar"/>
          <w:sz w:val="20"/>
          <w:szCs w:val="20"/>
        </w:rPr>
        <w:t xml:space="preserve"> keep that in mind and try different values to see which one works best.</w:t>
      </w:r>
    </w:p>
    <w:p w14:paraId="57B7B890" w14:textId="77777777" w:rsidR="00E134A3" w:rsidRPr="00E86F28" w:rsidRDefault="00E134A3" w:rsidP="00130E3A">
      <w:pPr>
        <w:pStyle w:val="BodyTextFirst"/>
        <w:rPr>
          <w:sz w:val="20"/>
          <w:szCs w:val="16"/>
        </w:rPr>
      </w:pPr>
    </w:p>
    <w:p w14:paraId="53727121" w14:textId="6AE1FFBF" w:rsidR="00F37056" w:rsidRPr="00E86F28" w:rsidRDefault="00130E3A" w:rsidP="00F37056">
      <w:pPr>
        <w:jc w:val="center"/>
        <w:rPr>
          <w:sz w:val="20"/>
          <w:szCs w:val="20"/>
        </w:rPr>
      </w:pPr>
      <w:r w:rsidRPr="00E86F28">
        <w:rPr>
          <w:noProof/>
          <w:sz w:val="20"/>
          <w:szCs w:val="20"/>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30"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5B880979" w:rsidR="00130E3A" w:rsidRPr="00E86F28" w:rsidRDefault="00130E3A" w:rsidP="00130E3A">
      <w:pPr>
        <w:pStyle w:val="FigureCaption"/>
        <w:rPr>
          <w:sz w:val="21"/>
          <w:szCs w:val="16"/>
        </w:rPr>
      </w:pPr>
      <w:r w:rsidRPr="00E86F28">
        <w:rPr>
          <w:sz w:val="21"/>
          <w:szCs w:val="16"/>
        </w:rPr>
        <w:t xml:space="preserve">Figure </w:t>
      </w:r>
      <w:del w:id="96" w:author="Umberto Michelucci" w:date="2022-01-03T11:16:00Z">
        <w:r w:rsidRPr="00E86F28" w:rsidDel="00861BDA">
          <w:rPr>
            <w:sz w:val="21"/>
            <w:szCs w:val="16"/>
          </w:rPr>
          <w:delText>15</w:delText>
        </w:r>
      </w:del>
      <w:ins w:id="97" w:author="Umberto Michelucci" w:date="2022-01-03T11:16:00Z">
        <w:r w:rsidR="00861BDA">
          <w:rPr>
            <w:sz w:val="21"/>
            <w:szCs w:val="16"/>
          </w:rPr>
          <w:t>3</w:t>
        </w:r>
      </w:ins>
      <w:r w:rsidRPr="00E86F28">
        <w:rPr>
          <w:sz w:val="21"/>
          <w:szCs w:val="16"/>
        </w:rPr>
        <w:t>-16.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86F28" w:rsidRDefault="00130E3A" w:rsidP="00130E3A">
      <w:pPr>
        <w:pStyle w:val="BodyTextFirst"/>
        <w:rPr>
          <w:sz w:val="20"/>
          <w:szCs w:val="16"/>
        </w:rPr>
      </w:pPr>
      <w:r w:rsidRPr="00E86F28">
        <w:rPr>
          <w:sz w:val="20"/>
          <w:szCs w:val="16"/>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86F28">
        <w:rPr>
          <w:sz w:val="20"/>
          <w:szCs w:val="16"/>
        </w:rPr>
        <w:t>, the learning rate, etc.</w:t>
      </w:r>
      <w:r w:rsidRPr="00E86F28">
        <w:rPr>
          <w:sz w:val="20"/>
          <w:szCs w:val="16"/>
        </w:rPr>
        <w:t>):</w:t>
      </w:r>
    </w:p>
    <w:p w14:paraId="55496A8E" w14:textId="77777777" w:rsidR="00130E3A" w:rsidRPr="00E86F28" w:rsidRDefault="00130E3A" w:rsidP="00130E3A">
      <w:pPr>
        <w:pStyle w:val="Code"/>
        <w:rPr>
          <w:sz w:val="20"/>
          <w:szCs w:val="20"/>
        </w:rPr>
      </w:pPr>
      <w:r w:rsidRPr="00E86F28">
        <w:rPr>
          <w:sz w:val="20"/>
          <w:szCs w:val="20"/>
        </w:rPr>
        <w:t>def mini_batch_gradient_descent(mb_size):</w:t>
      </w:r>
    </w:p>
    <w:p w14:paraId="7C89B9FA" w14:textId="77777777" w:rsidR="00130E3A" w:rsidRPr="00E86F28" w:rsidRDefault="00130E3A" w:rsidP="00130E3A">
      <w:pPr>
        <w:pStyle w:val="Code"/>
        <w:rPr>
          <w:sz w:val="20"/>
          <w:szCs w:val="20"/>
        </w:rPr>
      </w:pPr>
      <w:r w:rsidRPr="00E86F28">
        <w:rPr>
          <w:sz w:val="20"/>
          <w:szCs w:val="20"/>
        </w:rPr>
        <w:t xml:space="preserve">  # build model</w:t>
      </w:r>
    </w:p>
    <w:p w14:paraId="4AB09758" w14:textId="77777777" w:rsidR="00130E3A" w:rsidRPr="00E86F28" w:rsidRDefault="00130E3A" w:rsidP="00130E3A">
      <w:pPr>
        <w:pStyle w:val="Code"/>
        <w:rPr>
          <w:sz w:val="20"/>
          <w:szCs w:val="20"/>
        </w:rPr>
      </w:pPr>
      <w:r w:rsidRPr="00E86F28">
        <w:rPr>
          <w:sz w:val="20"/>
          <w:szCs w:val="20"/>
        </w:rPr>
        <w:t xml:space="preserve">  model_mbgd = build_model(tf.keras.optimizers.SGD(momentum = 0.9, learning_rate = 0.0001))</w:t>
      </w:r>
    </w:p>
    <w:p w14:paraId="73AAD79E" w14:textId="77777777" w:rsidR="00130E3A" w:rsidRPr="00E86F28" w:rsidRDefault="00130E3A" w:rsidP="00130E3A">
      <w:pPr>
        <w:pStyle w:val="Code"/>
        <w:rPr>
          <w:sz w:val="20"/>
          <w:szCs w:val="20"/>
        </w:rPr>
      </w:pPr>
      <w:r w:rsidRPr="00E86F28">
        <w:rPr>
          <w:sz w:val="20"/>
          <w:szCs w:val="20"/>
        </w:rPr>
        <w:t xml:space="preserve">  # set number of epochs</w:t>
      </w:r>
    </w:p>
    <w:p w14:paraId="7C1EC1A1" w14:textId="77777777" w:rsidR="00130E3A" w:rsidRPr="00E86F28" w:rsidRDefault="00130E3A" w:rsidP="00130E3A">
      <w:pPr>
        <w:pStyle w:val="Code"/>
        <w:rPr>
          <w:sz w:val="20"/>
          <w:szCs w:val="20"/>
        </w:rPr>
      </w:pPr>
      <w:r w:rsidRPr="00E86F28">
        <w:rPr>
          <w:sz w:val="20"/>
          <w:szCs w:val="20"/>
        </w:rPr>
        <w:t xml:space="preserve">  EPOCHS = 100</w:t>
      </w:r>
    </w:p>
    <w:p w14:paraId="42F739CB" w14:textId="77777777" w:rsidR="00130E3A" w:rsidRPr="00E86F28" w:rsidRDefault="00130E3A" w:rsidP="00130E3A">
      <w:pPr>
        <w:pStyle w:val="Code"/>
        <w:rPr>
          <w:sz w:val="20"/>
          <w:szCs w:val="20"/>
        </w:rPr>
      </w:pPr>
      <w:r w:rsidRPr="00E86F28">
        <w:rPr>
          <w:sz w:val="20"/>
          <w:szCs w:val="20"/>
        </w:rPr>
        <w:t xml:space="preserve">  # train model</w:t>
      </w:r>
    </w:p>
    <w:p w14:paraId="217107C6" w14:textId="77777777" w:rsidR="00130E3A" w:rsidRPr="00E86F28" w:rsidRDefault="00130E3A" w:rsidP="00130E3A">
      <w:pPr>
        <w:pStyle w:val="Code"/>
        <w:rPr>
          <w:sz w:val="20"/>
          <w:szCs w:val="20"/>
        </w:rPr>
      </w:pPr>
      <w:r w:rsidRPr="00E86F28">
        <w:rPr>
          <w:sz w:val="20"/>
          <w:szCs w:val="20"/>
        </w:rPr>
        <w:t xml:space="preserve">  history_mbgd = model_mbgd.fit(</w:t>
      </w:r>
    </w:p>
    <w:p w14:paraId="08440768" w14:textId="77777777" w:rsidR="00130E3A" w:rsidRPr="00E86F28" w:rsidRDefault="00130E3A" w:rsidP="00130E3A">
      <w:pPr>
        <w:pStyle w:val="Code"/>
        <w:rPr>
          <w:sz w:val="20"/>
          <w:szCs w:val="20"/>
        </w:rPr>
      </w:pPr>
      <w:r w:rsidRPr="00E86F28">
        <w:rPr>
          <w:sz w:val="20"/>
          <w:szCs w:val="20"/>
        </w:rPr>
        <w:t xml:space="preserve">    data_train_norm, labels_train,</w:t>
      </w:r>
    </w:p>
    <w:p w14:paraId="34DCD768" w14:textId="77777777" w:rsidR="00130E3A" w:rsidRPr="00E86F28" w:rsidRDefault="00130E3A" w:rsidP="00130E3A">
      <w:pPr>
        <w:pStyle w:val="Code"/>
        <w:rPr>
          <w:sz w:val="20"/>
          <w:szCs w:val="20"/>
        </w:rPr>
      </w:pPr>
      <w:r w:rsidRPr="00E86F28">
        <w:rPr>
          <w:sz w:val="20"/>
          <w:szCs w:val="20"/>
        </w:rPr>
        <w:t xml:space="preserve">    epochs = EPOCHS, verbose = 0,</w:t>
      </w:r>
    </w:p>
    <w:p w14:paraId="17407438" w14:textId="77777777" w:rsidR="00130E3A" w:rsidRPr="00E86F28" w:rsidRDefault="00130E3A" w:rsidP="00130E3A">
      <w:pPr>
        <w:pStyle w:val="Code"/>
        <w:rPr>
          <w:sz w:val="20"/>
          <w:szCs w:val="20"/>
        </w:rPr>
      </w:pPr>
      <w:r w:rsidRPr="00E86F28">
        <w:rPr>
          <w:sz w:val="20"/>
          <w:szCs w:val="20"/>
        </w:rPr>
        <w:t xml:space="preserve">    batch_size = mb_size,</w:t>
      </w:r>
    </w:p>
    <w:p w14:paraId="1EB74E1B" w14:textId="77777777" w:rsidR="00130E3A" w:rsidRPr="00E86F28" w:rsidRDefault="00130E3A" w:rsidP="00130E3A">
      <w:pPr>
        <w:pStyle w:val="Code"/>
        <w:rPr>
          <w:sz w:val="20"/>
          <w:szCs w:val="20"/>
        </w:rPr>
      </w:pPr>
      <w:r w:rsidRPr="00E86F28">
        <w:rPr>
          <w:sz w:val="20"/>
          <w:szCs w:val="20"/>
        </w:rPr>
        <w:t xml:space="preserve">    callbacks = [tfdocs.modeling.EpochDots()])</w:t>
      </w:r>
    </w:p>
    <w:p w14:paraId="793C1967" w14:textId="77777777" w:rsidR="00130E3A" w:rsidRPr="00E86F28" w:rsidRDefault="00130E3A" w:rsidP="00130E3A">
      <w:pPr>
        <w:pStyle w:val="Code"/>
        <w:rPr>
          <w:sz w:val="20"/>
          <w:szCs w:val="20"/>
        </w:rPr>
      </w:pPr>
      <w:r w:rsidRPr="00E86F28">
        <w:rPr>
          <w:sz w:val="20"/>
          <w:szCs w:val="20"/>
        </w:rPr>
        <w:t xml:space="preserve">  # save performances</w:t>
      </w:r>
    </w:p>
    <w:p w14:paraId="11A77C15" w14:textId="77777777" w:rsidR="00130E3A" w:rsidRPr="00E86F28" w:rsidRDefault="00130E3A" w:rsidP="00130E3A">
      <w:pPr>
        <w:pStyle w:val="Code"/>
        <w:rPr>
          <w:sz w:val="20"/>
          <w:szCs w:val="20"/>
        </w:rPr>
      </w:pPr>
      <w:r w:rsidRPr="00E86F28">
        <w:rPr>
          <w:sz w:val="20"/>
          <w:szCs w:val="20"/>
        </w:rPr>
        <w:t xml:space="preserve">  hist_mbgd = pd.DataFrame(history_mbgd.history)</w:t>
      </w:r>
    </w:p>
    <w:p w14:paraId="614FE840" w14:textId="77777777" w:rsidR="00130E3A" w:rsidRPr="00E86F28" w:rsidRDefault="00130E3A" w:rsidP="00130E3A">
      <w:pPr>
        <w:pStyle w:val="Code"/>
        <w:rPr>
          <w:sz w:val="20"/>
          <w:szCs w:val="20"/>
        </w:rPr>
      </w:pPr>
      <w:r w:rsidRPr="00E86F28">
        <w:rPr>
          <w:sz w:val="20"/>
          <w:szCs w:val="20"/>
        </w:rPr>
        <w:t xml:space="preserve">  hist_mbgd['epoch'] = history_mbgd.epoch  </w:t>
      </w:r>
    </w:p>
    <w:p w14:paraId="231C3832" w14:textId="53A2F13E" w:rsidR="00F37056" w:rsidRPr="00E86F28" w:rsidRDefault="00130E3A" w:rsidP="00CB6E91">
      <w:pPr>
        <w:pStyle w:val="Code"/>
        <w:rPr>
          <w:sz w:val="20"/>
          <w:szCs w:val="20"/>
        </w:rPr>
      </w:pPr>
      <w:r w:rsidRPr="00E86F28">
        <w:rPr>
          <w:sz w:val="20"/>
          <w:szCs w:val="20"/>
        </w:rPr>
        <w:t xml:space="preserve">  return hist_mbgd</w:t>
      </w:r>
    </w:p>
    <w:p w14:paraId="2D0DB602" w14:textId="13A96E1F" w:rsidR="00CB6E91" w:rsidRPr="00E86F28" w:rsidRDefault="00CB6E91" w:rsidP="00CB6E91">
      <w:pPr>
        <w:pStyle w:val="NoteTipCaution"/>
        <w:jc w:val="both"/>
        <w:rPr>
          <w:sz w:val="22"/>
          <w:szCs w:val="20"/>
        </w:rPr>
      </w:pPr>
      <w:r w:rsidRPr="00E86F28">
        <w:rPr>
          <w:rStyle w:val="Strong"/>
          <w:sz w:val="22"/>
          <w:szCs w:val="20"/>
        </w:rPr>
        <w:lastRenderedPageBreak/>
        <w:t>Tip</w:t>
      </w:r>
      <w:r w:rsidRPr="00E86F28">
        <w:rPr>
          <w:sz w:val="22"/>
          <w:szCs w:val="20"/>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86F28" w:rsidRDefault="00134D8F" w:rsidP="00134D8F">
      <w:pPr>
        <w:pStyle w:val="Heading2"/>
        <w:rPr>
          <w:sz w:val="32"/>
          <w:szCs w:val="22"/>
        </w:rPr>
      </w:pPr>
      <w:bookmarkStart w:id="98" w:name="_Toc86998089"/>
      <w:r w:rsidRPr="00E86F28">
        <w:rPr>
          <w:sz w:val="32"/>
          <w:szCs w:val="22"/>
        </w:rPr>
        <w:t>Examples of wrong predictions</w:t>
      </w:r>
      <w:bookmarkEnd w:id="98"/>
    </w:p>
    <w:p w14:paraId="31CC5225" w14:textId="3BC3DCFF" w:rsidR="00134D8F" w:rsidRPr="00E86F28" w:rsidRDefault="00134D8F" w:rsidP="00134D8F">
      <w:pPr>
        <w:pStyle w:val="BodyTextFirst"/>
        <w:rPr>
          <w:sz w:val="20"/>
          <w:szCs w:val="16"/>
        </w:rPr>
      </w:pPr>
      <w:r w:rsidRPr="00E86F28">
        <w:rPr>
          <w:sz w:val="20"/>
          <w:szCs w:val="16"/>
        </w:rPr>
        <w:t xml:space="preserve">Running the model with batch gradient descent, one hidden layer with </w:t>
      </w:r>
      <w:r w:rsidR="001F3497" w:rsidRPr="00E86F28">
        <w:rPr>
          <w:sz w:val="20"/>
          <w:szCs w:val="16"/>
        </w:rPr>
        <w:t>1</w:t>
      </w:r>
      <w:r w:rsidRPr="00E86F28">
        <w:rPr>
          <w:sz w:val="20"/>
          <w:szCs w:val="16"/>
        </w:rPr>
        <w:t>5 neurons for 1000 epochs and learning rate of 0.00</w:t>
      </w:r>
      <w:r w:rsidR="001F3497" w:rsidRPr="00E86F28">
        <w:rPr>
          <w:sz w:val="20"/>
          <w:szCs w:val="16"/>
        </w:rPr>
        <w:t>0</w:t>
      </w:r>
      <w:r w:rsidRPr="00E86F28">
        <w:rPr>
          <w:sz w:val="20"/>
          <w:szCs w:val="16"/>
        </w:rPr>
        <w:t xml:space="preserve">1 will give us an accuracy on the training set of </w:t>
      </w:r>
      <w:r w:rsidR="001F3497" w:rsidRPr="00E86F28">
        <w:rPr>
          <w:sz w:val="20"/>
          <w:szCs w:val="16"/>
        </w:rPr>
        <w:t>86</w:t>
      </w:r>
      <w:r w:rsidRPr="00E86F28">
        <w:rPr>
          <w:sz w:val="20"/>
          <w:szCs w:val="16"/>
        </w:rPr>
        <w:t>%. You can increase the accuracy using more neurons in your hidden layer. For example, using 50 neurons, using 1000 epochs, and using a learning rate of 0.00</w:t>
      </w:r>
      <w:r w:rsidR="001F3497" w:rsidRPr="00E86F28">
        <w:rPr>
          <w:sz w:val="20"/>
          <w:szCs w:val="16"/>
        </w:rPr>
        <w:t>0</w:t>
      </w:r>
      <w:r w:rsidRPr="00E86F28">
        <w:rPr>
          <w:sz w:val="20"/>
          <w:szCs w:val="16"/>
        </w:rPr>
        <w:t>1 will allow you to reach 8</w:t>
      </w:r>
      <w:r w:rsidR="00E0626C" w:rsidRPr="00E86F28">
        <w:rPr>
          <w:sz w:val="20"/>
          <w:szCs w:val="16"/>
        </w:rPr>
        <w:t>7</w:t>
      </w:r>
      <w:r w:rsidRPr="00E86F28">
        <w:rPr>
          <w:sz w:val="20"/>
          <w:szCs w:val="16"/>
        </w:rPr>
        <w:t>% on the training set and 8</w:t>
      </w:r>
      <w:r w:rsidR="00E0626C" w:rsidRPr="00E86F28">
        <w:rPr>
          <w:sz w:val="20"/>
          <w:szCs w:val="16"/>
        </w:rPr>
        <w:t>5</w:t>
      </w:r>
      <w:r w:rsidRPr="00E86F28">
        <w:rPr>
          <w:sz w:val="20"/>
          <w:szCs w:val="16"/>
        </w:rPr>
        <w:t xml:space="preserve">% on the test set. It is interesting to check a few examples of wrongly classified images, to check if we could understand something from the errors. In Figure </w:t>
      </w:r>
      <w:del w:id="99" w:author="Umberto Michelucci" w:date="2022-01-03T11:16:00Z">
        <w:r w:rsidR="00BE01B5" w:rsidDel="00861BDA">
          <w:rPr>
            <w:sz w:val="20"/>
            <w:szCs w:val="16"/>
          </w:rPr>
          <w:delText>4</w:delText>
        </w:r>
      </w:del>
      <w:ins w:id="100" w:author="Umberto Michelucci" w:date="2022-01-03T11:16:00Z">
        <w:r w:rsidR="00861BDA">
          <w:rPr>
            <w:sz w:val="20"/>
            <w:szCs w:val="16"/>
          </w:rPr>
          <w:t>3</w:t>
        </w:r>
      </w:ins>
      <w:r w:rsidRPr="00E86F28">
        <w:rPr>
          <w:sz w:val="20"/>
          <w:szCs w:val="16"/>
        </w:rPr>
        <w:t>-17 you can see an example of wrongly classified images for each class.</w:t>
      </w:r>
    </w:p>
    <w:p w14:paraId="4CC84FF9" w14:textId="095A92FA" w:rsidR="001F3497" w:rsidRPr="00E86F28" w:rsidRDefault="001F3497" w:rsidP="001F3497">
      <w:pPr>
        <w:pStyle w:val="BodyTextFirst"/>
        <w:jc w:val="center"/>
        <w:rPr>
          <w:sz w:val="20"/>
          <w:szCs w:val="16"/>
        </w:rPr>
      </w:pPr>
      <w:r w:rsidRPr="00E86F28">
        <w:rPr>
          <w:noProof/>
          <w:sz w:val="20"/>
          <w:szCs w:val="16"/>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31"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5C6144EA" w:rsidR="001F3497" w:rsidRPr="00E86F28" w:rsidRDefault="00134D8F" w:rsidP="001F3497">
      <w:pPr>
        <w:pStyle w:val="FigureCaption"/>
        <w:rPr>
          <w:sz w:val="21"/>
          <w:szCs w:val="16"/>
        </w:rPr>
      </w:pPr>
      <w:r w:rsidRPr="00E86F28">
        <w:rPr>
          <w:sz w:val="21"/>
          <w:szCs w:val="16"/>
        </w:rPr>
        <w:t xml:space="preserve">Figure </w:t>
      </w:r>
      <w:del w:id="101" w:author="Umberto Michelucci" w:date="2022-01-03T11:16:00Z">
        <w:r w:rsidR="00BE01B5" w:rsidDel="00861BDA">
          <w:rPr>
            <w:sz w:val="21"/>
            <w:szCs w:val="16"/>
          </w:rPr>
          <w:delText>4</w:delText>
        </w:r>
      </w:del>
      <w:ins w:id="102" w:author="Umberto Michelucci" w:date="2022-01-03T11:16:00Z">
        <w:r w:rsidR="00861BDA">
          <w:rPr>
            <w:sz w:val="21"/>
            <w:szCs w:val="16"/>
          </w:rPr>
          <w:t>3</w:t>
        </w:r>
      </w:ins>
      <w:r w:rsidRPr="00E86F28">
        <w:rPr>
          <w:sz w:val="21"/>
          <w:szCs w:val="16"/>
        </w:rPr>
        <w:t xml:space="preserve">-17. One example of wrongly classified images for each class. Over each image the True class (labeled with "True") and the predicted (labeled with "Pred") class are reported. The model used here has 1 hidden layer with </w:t>
      </w:r>
      <w:r w:rsidR="001F3497" w:rsidRPr="00E86F28">
        <w:rPr>
          <w:sz w:val="21"/>
          <w:szCs w:val="16"/>
        </w:rPr>
        <w:t>1</w:t>
      </w:r>
      <w:r w:rsidRPr="00E86F28">
        <w:rPr>
          <w:sz w:val="21"/>
          <w:szCs w:val="16"/>
        </w:rPr>
        <w:t>5 neurons, has been run for 1000 epochs with a learning rate of 0.00</w:t>
      </w:r>
      <w:r w:rsidR="001F3497" w:rsidRPr="00E86F28">
        <w:rPr>
          <w:sz w:val="21"/>
          <w:szCs w:val="16"/>
        </w:rPr>
        <w:t>0</w:t>
      </w:r>
      <w:r w:rsidRPr="00E86F28">
        <w:rPr>
          <w:sz w:val="21"/>
          <w:szCs w:val="16"/>
        </w:rPr>
        <w:t>1.</w:t>
      </w:r>
    </w:p>
    <w:p w14:paraId="58118603" w14:textId="53F9E95F" w:rsidR="001F3497" w:rsidRPr="00E86F28" w:rsidRDefault="001F3497" w:rsidP="001F3497">
      <w:pPr>
        <w:pStyle w:val="BodyTextFirst"/>
        <w:rPr>
          <w:sz w:val="20"/>
          <w:szCs w:val="16"/>
        </w:rPr>
      </w:pPr>
      <w:r w:rsidRPr="00E86F28">
        <w:rPr>
          <w:sz w:val="20"/>
          <w:szCs w:val="16"/>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86F28" w:rsidRDefault="00D53507" w:rsidP="00BF5C70">
      <w:pPr>
        <w:pStyle w:val="Heading2"/>
        <w:rPr>
          <w:sz w:val="32"/>
          <w:szCs w:val="22"/>
        </w:rPr>
      </w:pPr>
      <w:bookmarkStart w:id="103" w:name="_Toc86998090"/>
      <w:r w:rsidRPr="00E86F28">
        <w:rPr>
          <w:sz w:val="32"/>
          <w:szCs w:val="22"/>
        </w:rPr>
        <w:t>Weight initialization</w:t>
      </w:r>
      <w:bookmarkEnd w:id="103"/>
    </w:p>
    <w:p w14:paraId="42D4B717" w14:textId="77777777" w:rsidR="00C57473" w:rsidRPr="00E86F28" w:rsidRDefault="00306B13" w:rsidP="00C57473">
      <w:pPr>
        <w:pStyle w:val="BodyTextFirst"/>
        <w:rPr>
          <w:sz w:val="20"/>
          <w:szCs w:val="16"/>
        </w:rPr>
      </w:pPr>
      <w:r w:rsidRPr="00E86F28">
        <w:rPr>
          <w:sz w:val="20"/>
          <w:szCs w:val="16"/>
        </w:rPr>
        <w:t xml:space="preserve">If you have really tried to run the </w:t>
      </w:r>
      <w:r w:rsidR="00E47AE7" w:rsidRPr="00E86F28">
        <w:rPr>
          <w:sz w:val="20"/>
          <w:szCs w:val="16"/>
        </w:rPr>
        <w:t>code,</w:t>
      </w:r>
      <w:r w:rsidRPr="00E86F28">
        <w:rPr>
          <w:sz w:val="20"/>
          <w:szCs w:val="16"/>
        </w:rPr>
        <w:t xml:space="preserve"> you will have realized that the convergence of the algorithm is strongly </w:t>
      </w:r>
      <w:r w:rsidR="00E47AE7" w:rsidRPr="00E86F28">
        <w:rPr>
          <w:sz w:val="20"/>
          <w:szCs w:val="16"/>
        </w:rPr>
        <w:t xml:space="preserve">variable, and this </w:t>
      </w:r>
      <w:r w:rsidRPr="00E86F28">
        <w:rPr>
          <w:sz w:val="20"/>
          <w:szCs w:val="16"/>
        </w:rPr>
        <w:t>depend</w:t>
      </w:r>
      <w:r w:rsidR="00E47AE7" w:rsidRPr="00E86F28">
        <w:rPr>
          <w:sz w:val="20"/>
          <w:szCs w:val="16"/>
        </w:rPr>
        <w:t>s</w:t>
      </w:r>
      <w:r w:rsidRPr="00E86F28">
        <w:rPr>
          <w:sz w:val="20"/>
          <w:szCs w:val="16"/>
        </w:rPr>
        <w:t xml:space="preserve"> </w:t>
      </w:r>
      <w:r w:rsidR="00E47AE7" w:rsidRPr="00E86F28">
        <w:rPr>
          <w:sz w:val="20"/>
          <w:szCs w:val="16"/>
        </w:rPr>
        <w:t>on</w:t>
      </w:r>
      <w:r w:rsidRPr="00E86F28">
        <w:rPr>
          <w:sz w:val="20"/>
          <w:szCs w:val="16"/>
        </w:rPr>
        <w:t xml:space="preserve"> the way you initialize your weights. </w:t>
      </w:r>
      <w:r w:rsidR="00E47AE7" w:rsidRPr="00E86F28">
        <w:rPr>
          <w:sz w:val="20"/>
          <w:szCs w:val="16"/>
        </w:rPr>
        <w:t xml:space="preserve">In the </w:t>
      </w:r>
      <w:r w:rsidR="00E47AE7" w:rsidRPr="00E86F28">
        <w:rPr>
          <w:sz w:val="20"/>
          <w:szCs w:val="16"/>
        </w:rPr>
        <w:lastRenderedPageBreak/>
        <w:t xml:space="preserve">previous </w:t>
      </w:r>
      <w:r w:rsidR="00EC2837" w:rsidRPr="00E86F28">
        <w:rPr>
          <w:sz w:val="20"/>
          <w:szCs w:val="16"/>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86F28" w:rsidRDefault="00EC2837" w:rsidP="00EC2837">
      <w:pPr>
        <w:pStyle w:val="BodyTextCont"/>
        <w:rPr>
          <w:sz w:val="20"/>
          <w:szCs w:val="20"/>
        </w:rPr>
      </w:pPr>
      <w:r w:rsidRPr="00E86F28">
        <w:rPr>
          <w:sz w:val="20"/>
          <w:szCs w:val="20"/>
        </w:rPr>
        <w:t xml:space="preserve">Basically, we </w:t>
      </w:r>
      <w:r w:rsidR="00C57473" w:rsidRPr="00E86F28">
        <w:rPr>
          <w:sz w:val="20"/>
          <w:szCs w:val="20"/>
        </w:rPr>
        <w:t>want</w:t>
      </w:r>
      <w:r w:rsidRPr="00E86F28">
        <w:rPr>
          <w:sz w:val="20"/>
          <w:szCs w:val="20"/>
        </w:rPr>
        <w:t xml:space="preserve"> to avoid the gradient descent algorithm to explode and start returning nan. For example, in our first layer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E86F28">
        <w:rPr>
          <w:sz w:val="20"/>
          <w:szCs w:val="20"/>
        </w:rPr>
        <w:t xml:space="preserve"> neuron we will need to calculate the ReLU activation function of the quantity (check the beginning of the Chapter for an explanation if you forgot why)</w:t>
      </w:r>
    </w:p>
    <w:p w14:paraId="1D63261A" w14:textId="7FB96917" w:rsidR="00C57473" w:rsidRPr="00E86F28" w:rsidRDefault="00C57473" w:rsidP="00EC2837">
      <w:pPr>
        <w:pStyle w:val="BodyTextCont"/>
        <w:rPr>
          <w:sz w:val="20"/>
          <w:szCs w:val="20"/>
        </w:rPr>
      </w:pPr>
    </w:p>
    <w:p w14:paraId="63709713" w14:textId="0A77D52C" w:rsidR="00C57473" w:rsidRPr="00E86F28" w:rsidRDefault="006E6E3E" w:rsidP="00C57473">
      <w:pPr>
        <w:pStyle w:val="BodyTextCont"/>
        <w:rPr>
          <w:sz w:val="20"/>
          <w:szCs w:val="20"/>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r>
            <w:rPr>
              <w:rFonts w:ascii="Cambria Math" w:hAnsi="Cambria Math"/>
              <w:sz w:val="20"/>
              <w:szCs w:val="20"/>
            </w:rPr>
            <m:t>=</m:t>
          </m:r>
          <m:nary>
            <m:naryPr>
              <m:chr m:val="∑"/>
              <m:limLoc m:val="undOvr"/>
              <m:ctrlPr>
                <w:rPr>
                  <w:rFonts w:ascii="Cambria Math" w:hAnsi="Cambria Math"/>
                  <w:sz w:val="20"/>
                  <w:szCs w:val="20"/>
                </w:rPr>
              </m:ctrlPr>
            </m:naryPr>
            <m:sub>
              <m:r>
                <w:rPr>
                  <w:rFonts w:ascii="Cambria Math" w:hAnsi="Cambria Math"/>
                  <w:sz w:val="20"/>
                  <w:szCs w:val="20"/>
                </w:rPr>
                <m:t>j=1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x</m:t>
                  </m:r>
                </m:sub>
              </m:sSub>
            </m:sup>
            <m:e>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w</m:t>
                      </m:r>
                    </m:e>
                    <m:sub>
                      <m:r>
                        <w:rPr>
                          <w:rFonts w:ascii="Cambria Math" w:hAnsi="Cambria Math"/>
                          <w:sz w:val="20"/>
                          <w:szCs w:val="20"/>
                        </w:rPr>
                        <m:t>ij</m:t>
                      </m:r>
                    </m:sub>
                    <m:sup>
                      <m:d>
                        <m:dPr>
                          <m:begChr m:val="["/>
                          <m:endChr m:val="]"/>
                          <m:ctrlPr>
                            <w:rPr>
                              <w:rFonts w:ascii="Cambria Math" w:hAnsi="Cambria Math"/>
                              <w:sz w:val="20"/>
                              <w:szCs w:val="20"/>
                            </w:rPr>
                          </m:ctrlPr>
                        </m:dPr>
                        <m:e>
                          <m:r>
                            <w:rPr>
                              <w:rFonts w:ascii="Cambria Math" w:hAnsi="Cambria Math"/>
                              <w:sz w:val="20"/>
                              <w:szCs w:val="20"/>
                            </w:rPr>
                            <m:t>1</m:t>
                          </m:r>
                        </m:e>
                      </m:d>
                    </m:sup>
                  </m:sSubSup>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[1]</m:t>
                      </m:r>
                    </m:sup>
                  </m:sSubSup>
                </m:e>
              </m:d>
            </m:e>
          </m:nary>
        </m:oMath>
      </m:oMathPara>
    </w:p>
    <w:p w14:paraId="070199A9" w14:textId="77777777" w:rsidR="00C57473" w:rsidRPr="00E86F28" w:rsidRDefault="00C57473" w:rsidP="00EC2837">
      <w:pPr>
        <w:pStyle w:val="BodyTextCont"/>
        <w:rPr>
          <w:sz w:val="20"/>
          <w:szCs w:val="20"/>
        </w:rPr>
      </w:pPr>
    </w:p>
    <w:p w14:paraId="68191106" w14:textId="0B8D0C9C" w:rsidR="00C57473" w:rsidRPr="00E86F28" w:rsidRDefault="00C57473" w:rsidP="00C57473">
      <w:pPr>
        <w:pStyle w:val="BodyTextFirst"/>
        <w:rPr>
          <w:sz w:val="20"/>
          <w:szCs w:val="16"/>
        </w:rPr>
      </w:pPr>
      <w:r w:rsidRPr="00E86F28">
        <w:rPr>
          <w:sz w:val="20"/>
          <w:szCs w:val="16"/>
        </w:rPr>
        <w:t xml:space="preserve">Normally in a deep network the number of weights is quite big, so you can easily imagine that if the </w:t>
      </w:r>
      <m:oMath>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m:rPr>
                    <m:sty m:val="p"/>
                  </m:rPr>
                  <w:rPr>
                    <w:rFonts w:ascii="Cambria Math" w:hAnsi="Cambria Math"/>
                    <w:sz w:val="20"/>
                    <w:szCs w:val="16"/>
                  </w:rPr>
                  <m:t>1</m:t>
                </m:r>
              </m:e>
            </m:d>
          </m:sup>
        </m:sSubSup>
      </m:oMath>
      <w:r w:rsidRPr="00E86F28">
        <w:rPr>
          <w:sz w:val="20"/>
          <w:szCs w:val="16"/>
        </w:rPr>
        <w:t xml:space="preserve"> are big the quantity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can be quite big, and then the ReLU activation function can return a nan value since the argument is too big for Python to calculate it properly</w:t>
      </w:r>
      <w:r w:rsidR="00B13AD8" w:rsidRPr="00E86F28">
        <w:rPr>
          <w:sz w:val="20"/>
          <w:szCs w:val="16"/>
        </w:rPr>
        <w:t xml:space="preserve"> (remember that in a classification problems you have a </w:t>
      </w:r>
      <m:oMath>
        <m:r>
          <m:rPr>
            <m:sty m:val="p"/>
          </m:rPr>
          <w:rPr>
            <w:rFonts w:ascii="Cambria Math" w:hAnsi="Cambria Math"/>
            <w:sz w:val="20"/>
            <w:szCs w:val="16"/>
          </w:rPr>
          <m:t>log⁡</m:t>
        </m:r>
        <m:r>
          <w:rPr>
            <w:rFonts w:ascii="Cambria Math" w:hAnsi="Cambria Math"/>
            <w:sz w:val="20"/>
            <w:szCs w:val="16"/>
          </w:rPr>
          <m:t>()</m:t>
        </m:r>
      </m:oMath>
      <w:r w:rsidR="00B13AD8" w:rsidRPr="00E86F28">
        <w:rPr>
          <w:sz w:val="20"/>
          <w:szCs w:val="16"/>
        </w:rPr>
        <w:t xml:space="preserve"> function and therefore values of the argument as zero for example are not acceptable)</w:t>
      </w:r>
      <w:r w:rsidRPr="00E86F28">
        <w:rPr>
          <w:sz w:val="20"/>
          <w:szCs w:val="16"/>
        </w:rPr>
        <w:t xml:space="preserve">. So, you want the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to be small enough to avoid an explosion of the output of the neurons, and big enough to avoid the outputs to die out and therefore make the convergence a very slow process.  </w:t>
      </w:r>
    </w:p>
    <w:p w14:paraId="24AF0EAA" w14:textId="18207BDC" w:rsidR="00C57473" w:rsidRPr="00E86F28" w:rsidRDefault="00C57473" w:rsidP="00C57473">
      <w:pPr>
        <w:pStyle w:val="BodyTextCont"/>
        <w:rPr>
          <w:sz w:val="20"/>
          <w:szCs w:val="20"/>
        </w:rPr>
      </w:pPr>
      <w:r w:rsidRPr="00E86F28">
        <w:rPr>
          <w:sz w:val="20"/>
          <w:szCs w:val="20"/>
        </w:rPr>
        <w:t>The problem has been researched extensively [</w:t>
      </w:r>
      <w:r w:rsidR="00F52E9D" w:rsidRPr="00E86F28">
        <w:rPr>
          <w:sz w:val="20"/>
          <w:szCs w:val="20"/>
        </w:rPr>
        <w:t>6</w:t>
      </w:r>
      <w:r w:rsidRPr="00E86F28">
        <w:rPr>
          <w:sz w:val="20"/>
          <w:szCs w:val="20"/>
        </w:rPr>
        <w:t xml:space="preserve">], and there are different initialization strategies depending on the activation function you are using. Let us outline few of them in the following </w:t>
      </w:r>
      <w:r w:rsidR="00B36BD6" w:rsidRPr="00E86F28">
        <w:rPr>
          <w:sz w:val="20"/>
          <w:szCs w:val="20"/>
        </w:rPr>
        <w:t>T</w:t>
      </w:r>
      <w:r w:rsidRPr="00E86F28">
        <w:rPr>
          <w:sz w:val="20"/>
          <w:szCs w:val="20"/>
        </w:rPr>
        <w:t>able</w:t>
      </w:r>
      <w:r w:rsidR="00B36BD6" w:rsidRPr="00E86F28">
        <w:rPr>
          <w:sz w:val="20"/>
          <w:szCs w:val="20"/>
        </w:rPr>
        <w:t xml:space="preserve"> </w:t>
      </w:r>
      <w:r w:rsidR="00BE01B5">
        <w:rPr>
          <w:sz w:val="20"/>
          <w:szCs w:val="20"/>
        </w:rPr>
        <w:t>4</w:t>
      </w:r>
      <w:r w:rsidR="00B36BD6" w:rsidRPr="00E86F28">
        <w:rPr>
          <w:sz w:val="20"/>
          <w:szCs w:val="20"/>
        </w:rPr>
        <w:t>-</w:t>
      </w:r>
      <w:r w:rsidR="00BE01B5">
        <w:rPr>
          <w:sz w:val="20"/>
          <w:szCs w:val="20"/>
        </w:rPr>
        <w:t>2</w:t>
      </w:r>
      <w:r w:rsidRPr="00E86F28">
        <w:rPr>
          <w:sz w:val="20"/>
          <w:szCs w:val="20"/>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2D041DE6" w:rsidR="005C138A" w:rsidRPr="00E86F28" w:rsidRDefault="005C138A" w:rsidP="005C138A">
      <w:pPr>
        <w:pStyle w:val="TableCaption"/>
        <w:rPr>
          <w:sz w:val="21"/>
          <w:szCs w:val="16"/>
        </w:rPr>
      </w:pPr>
      <w:r w:rsidRPr="00E86F28">
        <w:rPr>
          <w:sz w:val="21"/>
          <w:szCs w:val="16"/>
        </w:rPr>
        <w:t xml:space="preserve">Table </w:t>
      </w:r>
      <w:r w:rsidR="00BE01B5">
        <w:rPr>
          <w:sz w:val="21"/>
          <w:szCs w:val="16"/>
        </w:rPr>
        <w:t>4-2</w:t>
      </w:r>
      <w:r w:rsidRPr="00E86F28">
        <w:rPr>
          <w:sz w:val="21"/>
          <w:szCs w:val="16"/>
        </w:rPr>
        <w:t>.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86F28"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86F28" w:rsidRDefault="00C57473" w:rsidP="005C138A">
            <w:pPr>
              <w:pStyle w:val="BodyTextCont"/>
              <w:ind w:firstLine="0"/>
              <w:jc w:val="center"/>
              <w:rPr>
                <w:rStyle w:val="Strong"/>
                <w:sz w:val="20"/>
                <w:szCs w:val="20"/>
              </w:rPr>
            </w:pPr>
            <w:r w:rsidRPr="00E86F28">
              <w:rPr>
                <w:rStyle w:val="Strong"/>
                <w:sz w:val="20"/>
                <w:szCs w:val="20"/>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86F28" w:rsidRDefault="00C57473" w:rsidP="005C138A">
            <w:pPr>
              <w:pStyle w:val="BodyTextCont"/>
              <w:ind w:firstLine="0"/>
              <w:jc w:val="center"/>
              <w:rPr>
                <w:rStyle w:val="Strong"/>
                <w:sz w:val="20"/>
                <w:szCs w:val="20"/>
              </w:rPr>
            </w:pPr>
            <w:r w:rsidRPr="00E86F28">
              <w:rPr>
                <w:rStyle w:val="Strong"/>
                <w:sz w:val="20"/>
                <w:szCs w:val="20"/>
              </w:rPr>
              <w:t>Standard deviation σ for a given layer</w:t>
            </w:r>
          </w:p>
        </w:tc>
      </w:tr>
      <w:tr w:rsidR="00C57473" w:rsidRPr="00E86F28" w14:paraId="39EC5085" w14:textId="77777777" w:rsidTr="005C138A">
        <w:tc>
          <w:tcPr>
            <w:tcW w:w="2792" w:type="dxa"/>
            <w:tcBorders>
              <w:top w:val="single" w:sz="4" w:space="0" w:color="auto"/>
              <w:right w:val="single" w:sz="4" w:space="0" w:color="auto"/>
            </w:tcBorders>
          </w:tcPr>
          <w:p w14:paraId="5AAE6A94" w14:textId="03E6AACD" w:rsidR="00C57473" w:rsidRPr="00E86F28" w:rsidRDefault="00C57473" w:rsidP="005C138A">
            <w:pPr>
              <w:pStyle w:val="BodyTextCont"/>
              <w:ind w:firstLine="0"/>
              <w:jc w:val="center"/>
              <w:rPr>
                <w:sz w:val="20"/>
                <w:szCs w:val="20"/>
              </w:rPr>
            </w:pPr>
            <w:r w:rsidRPr="00E86F28">
              <w:rPr>
                <w:sz w:val="20"/>
                <w:szCs w:val="20"/>
              </w:rPr>
              <w:t>Sigmoid</w:t>
            </w:r>
          </w:p>
        </w:tc>
        <w:tc>
          <w:tcPr>
            <w:tcW w:w="5488" w:type="dxa"/>
            <w:tcBorders>
              <w:top w:val="single" w:sz="4" w:space="0" w:color="auto"/>
              <w:left w:val="single" w:sz="4" w:space="0" w:color="auto"/>
            </w:tcBorders>
          </w:tcPr>
          <w:p w14:paraId="703B9C69" w14:textId="5CEFFDBE" w:rsidR="00C57473" w:rsidRPr="00E86F28" w:rsidRDefault="00C57473" w:rsidP="005C138A">
            <w:pPr>
              <w:pStyle w:val="BodyTextCont"/>
              <w:ind w:firstLine="0"/>
              <w:jc w:val="center"/>
              <w:rPr>
                <w:sz w:val="20"/>
                <w:szCs w:val="20"/>
              </w:rPr>
            </w:pPr>
            <m:oMath>
              <m:r>
                <w:rPr>
                  <w:rFonts w:ascii="Cambria Math" w:hAnsi="Cambria Math"/>
                  <w:sz w:val="20"/>
                  <w:szCs w:val="20"/>
                </w:rPr>
                <m:t xml:space="preserve">σ= </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Xavier Initialization</w:t>
            </w:r>
          </w:p>
        </w:tc>
      </w:tr>
      <w:tr w:rsidR="00C57473" w:rsidRPr="00E86F28" w14:paraId="2C2696C0" w14:textId="77777777" w:rsidTr="005C138A">
        <w:tc>
          <w:tcPr>
            <w:tcW w:w="2792" w:type="dxa"/>
            <w:tcBorders>
              <w:bottom w:val="single" w:sz="4" w:space="0" w:color="auto"/>
              <w:right w:val="single" w:sz="4" w:space="0" w:color="auto"/>
            </w:tcBorders>
          </w:tcPr>
          <w:p w14:paraId="39D9D935" w14:textId="030ACB2D" w:rsidR="00C57473" w:rsidRPr="00E86F28" w:rsidRDefault="00C57473" w:rsidP="005C138A">
            <w:pPr>
              <w:pStyle w:val="BodyTextCont"/>
              <w:ind w:firstLine="0"/>
              <w:jc w:val="center"/>
              <w:rPr>
                <w:sz w:val="20"/>
                <w:szCs w:val="20"/>
              </w:rPr>
            </w:pPr>
            <w:r w:rsidRPr="00E86F28">
              <w:rPr>
                <w:sz w:val="20"/>
                <w:szCs w:val="20"/>
              </w:rPr>
              <w:t>ReLU</w:t>
            </w:r>
          </w:p>
        </w:tc>
        <w:tc>
          <w:tcPr>
            <w:tcW w:w="5488" w:type="dxa"/>
            <w:tcBorders>
              <w:left w:val="single" w:sz="4" w:space="0" w:color="auto"/>
            </w:tcBorders>
          </w:tcPr>
          <w:p w14:paraId="756E8664" w14:textId="5B44DF5C" w:rsidR="00C57473" w:rsidRPr="00E86F28" w:rsidRDefault="00C57473" w:rsidP="005C138A">
            <w:pPr>
              <w:pStyle w:val="BodyTextCont"/>
              <w:ind w:firstLine="0"/>
              <w:jc w:val="center"/>
              <w:rPr>
                <w:sz w:val="20"/>
                <w:szCs w:val="20"/>
              </w:rPr>
            </w:pPr>
            <m:oMath>
              <m:r>
                <w:rPr>
                  <w:rFonts w:ascii="Cambria Math" w:hAnsi="Cambria Math"/>
                  <w:sz w:val="20"/>
                  <w:szCs w:val="20"/>
                </w:rPr>
                <m:t>σ=</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He Initialization</w:t>
            </w:r>
          </w:p>
        </w:tc>
      </w:tr>
    </w:tbl>
    <w:p w14:paraId="198F7ED1" w14:textId="085C2A55" w:rsidR="005C138A" w:rsidRPr="00E86F28" w:rsidRDefault="005C138A" w:rsidP="005C138A">
      <w:pPr>
        <w:pStyle w:val="BodyTextFirst"/>
        <w:rPr>
          <w:sz w:val="20"/>
          <w:szCs w:val="16"/>
        </w:rPr>
      </w:pPr>
      <w:r w:rsidRPr="00E86F28">
        <w:rPr>
          <w:sz w:val="20"/>
          <w:szCs w:val="16"/>
        </w:rPr>
        <w:t xml:space="preserve">In a layer </w:t>
      </w:r>
      <m:oMath>
        <m:r>
          <w:rPr>
            <w:rFonts w:ascii="Cambria Math" w:hAnsi="Cambria Math"/>
            <w:sz w:val="20"/>
            <w:szCs w:val="16"/>
          </w:rPr>
          <m:t>l</m:t>
        </m:r>
      </m:oMath>
      <w:r w:rsidRPr="00E86F28">
        <w:rPr>
          <w:sz w:val="20"/>
          <w:szCs w:val="16"/>
        </w:rPr>
        <w:t xml:space="preserve"> the number of inputs will be the number of neurons of the preceding layer </w:t>
      </w:r>
      <m:oMath>
        <m:r>
          <w:rPr>
            <w:rFonts w:ascii="Cambria Math" w:hAnsi="Cambria Math"/>
            <w:sz w:val="20"/>
            <w:szCs w:val="16"/>
          </w:rPr>
          <m:t>l-1</m:t>
        </m:r>
      </m:oMath>
      <w:r w:rsidRPr="00E86F28">
        <w:rPr>
          <w:sz w:val="20"/>
          <w:szCs w:val="16"/>
        </w:rPr>
        <w:t xml:space="preserve"> and the number of outputs will be the number of neurons in the layer coming next </w:t>
      </w:r>
      <m:oMath>
        <m:r>
          <w:rPr>
            <w:rFonts w:ascii="Cambria Math" w:hAnsi="Cambria Math"/>
            <w:sz w:val="20"/>
            <w:szCs w:val="16"/>
          </w:rPr>
          <m:t>l+1</m:t>
        </m:r>
      </m:oMath>
      <w:r w:rsidRPr="00E86F28">
        <w:rPr>
          <w:sz w:val="20"/>
          <w:szCs w:val="16"/>
        </w:rPr>
        <w:t>. So, we will have</w:t>
      </w:r>
    </w:p>
    <w:p w14:paraId="52D0BEDE" w14:textId="77777777" w:rsidR="005C138A" w:rsidRPr="00E86F28" w:rsidRDefault="005C138A" w:rsidP="005C138A">
      <w:pPr>
        <w:pStyle w:val="BodyTextFirst"/>
        <w:rPr>
          <w:sz w:val="20"/>
          <w:szCs w:val="16"/>
        </w:rPr>
      </w:pPr>
    </w:p>
    <w:p w14:paraId="3100D538" w14:textId="5E05D4CC"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inputs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3831D911" w14:textId="77777777" w:rsidR="005C138A" w:rsidRPr="00E86F28" w:rsidRDefault="005C138A" w:rsidP="005C138A">
      <w:pPr>
        <w:pStyle w:val="BodyTextFirst"/>
        <w:rPr>
          <w:sz w:val="20"/>
          <w:szCs w:val="16"/>
        </w:rPr>
      </w:pPr>
    </w:p>
    <w:p w14:paraId="08008F27" w14:textId="6B61213D" w:rsidR="005C138A" w:rsidRPr="00E86F28" w:rsidRDefault="005C138A" w:rsidP="005C138A">
      <w:pPr>
        <w:pStyle w:val="BodyTextFirst"/>
        <w:rPr>
          <w:sz w:val="20"/>
          <w:szCs w:val="16"/>
        </w:rPr>
      </w:pPr>
      <w:r w:rsidRPr="00E86F28">
        <w:rPr>
          <w:sz w:val="20"/>
          <w:szCs w:val="16"/>
        </w:rPr>
        <w:t>And</w:t>
      </w:r>
    </w:p>
    <w:p w14:paraId="0845069E" w14:textId="77777777" w:rsidR="005C138A" w:rsidRPr="00E86F28" w:rsidRDefault="005C138A" w:rsidP="005C138A">
      <w:pPr>
        <w:pStyle w:val="BodyTextFirst"/>
        <w:rPr>
          <w:sz w:val="20"/>
          <w:szCs w:val="16"/>
        </w:rPr>
      </w:pPr>
    </w:p>
    <w:p w14:paraId="18807B6D" w14:textId="5B1B8CC6"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outputs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4AF47CAB" w14:textId="77777777" w:rsidR="005C138A" w:rsidRPr="00E86F28" w:rsidRDefault="005C138A" w:rsidP="005C138A">
      <w:pPr>
        <w:pStyle w:val="BodyTextFirst"/>
        <w:rPr>
          <w:sz w:val="20"/>
          <w:szCs w:val="16"/>
        </w:rPr>
      </w:pPr>
    </w:p>
    <w:p w14:paraId="140BB72D" w14:textId="2E0B8ECE" w:rsidR="005C138A" w:rsidRPr="00E86F28" w:rsidRDefault="005C138A" w:rsidP="005C138A">
      <w:pPr>
        <w:pStyle w:val="BodyTextFirst"/>
        <w:rPr>
          <w:sz w:val="20"/>
          <w:szCs w:val="16"/>
        </w:rPr>
      </w:pPr>
      <w:r w:rsidRPr="00E86F28">
        <w:rPr>
          <w:sz w:val="20"/>
          <w:szCs w:val="16"/>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and therefore you will have for Xavier initialization</w:t>
      </w:r>
    </w:p>
    <w:p w14:paraId="0C723A99" w14:textId="77777777" w:rsidR="005C138A" w:rsidRPr="00E86F28" w:rsidRDefault="005C138A" w:rsidP="005C138A">
      <w:pPr>
        <w:pStyle w:val="BodyTextFirst"/>
        <w:rPr>
          <w:sz w:val="20"/>
          <w:szCs w:val="16"/>
        </w:rPr>
      </w:pPr>
    </w:p>
    <w:p w14:paraId="459E0D21" w14:textId="153EB72F"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 xml:space="preserve">= </m:t>
          </m:r>
          <m:rad>
            <m:radPr>
              <m:degHide m:val="1"/>
              <m:ctrlPr>
                <w:rPr>
                  <w:rFonts w:ascii="Cambria Math" w:hAnsi="Cambria Math"/>
                  <w:i/>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22063103" w14:textId="77777777" w:rsidR="005C138A" w:rsidRPr="00E86F28" w:rsidRDefault="005C138A" w:rsidP="005C138A">
      <w:pPr>
        <w:pStyle w:val="BodyTextFirst"/>
        <w:rPr>
          <w:sz w:val="20"/>
          <w:szCs w:val="16"/>
        </w:rPr>
      </w:pPr>
    </w:p>
    <w:p w14:paraId="5B6A8DD1" w14:textId="707DCC3C" w:rsidR="005C138A" w:rsidRPr="00E86F28" w:rsidRDefault="005C138A" w:rsidP="005C138A">
      <w:pPr>
        <w:pStyle w:val="BodyTextFirst"/>
        <w:rPr>
          <w:sz w:val="20"/>
          <w:szCs w:val="16"/>
        </w:rPr>
      </w:pPr>
      <w:r w:rsidRPr="00E86F28">
        <w:rPr>
          <w:sz w:val="20"/>
          <w:szCs w:val="16"/>
        </w:rPr>
        <w:t>And for ReLU activation functions the He initialization will be</w:t>
      </w:r>
    </w:p>
    <w:p w14:paraId="25111DBF" w14:textId="77777777" w:rsidR="005C138A" w:rsidRPr="00E86F28" w:rsidRDefault="005C138A" w:rsidP="005C138A">
      <w:pPr>
        <w:pStyle w:val="BodyTextFirst"/>
        <w:rPr>
          <w:sz w:val="20"/>
          <w:szCs w:val="16"/>
        </w:rPr>
      </w:pPr>
    </w:p>
    <w:p w14:paraId="21CF7B2C" w14:textId="1CAEFD48"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0378548" w14:textId="77777777" w:rsidR="005C138A" w:rsidRPr="00E86F28" w:rsidRDefault="005C138A" w:rsidP="005C138A">
      <w:pPr>
        <w:pStyle w:val="BodyTextFirst"/>
        <w:rPr>
          <w:sz w:val="20"/>
          <w:szCs w:val="16"/>
        </w:rPr>
      </w:pPr>
    </w:p>
    <w:p w14:paraId="2FB4FE35" w14:textId="08387872" w:rsidR="005C138A" w:rsidRPr="00E86F28" w:rsidRDefault="005C138A" w:rsidP="005C138A">
      <w:pPr>
        <w:pStyle w:val="BodyTextFirst"/>
        <w:rPr>
          <w:sz w:val="20"/>
          <w:szCs w:val="16"/>
        </w:rPr>
      </w:pPr>
      <w:r w:rsidRPr="00E86F28">
        <w:rPr>
          <w:sz w:val="20"/>
          <w:szCs w:val="16"/>
        </w:rPr>
        <w:t xml:space="preserve">Let us consider the ReLU activation function (the one we have used in this chapter). Every layer, as we have discussed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neurons. A way of initialization</w:t>
      </w:r>
      <w:r w:rsidR="007D7493" w:rsidRPr="00E86F28">
        <w:rPr>
          <w:sz w:val="20"/>
          <w:szCs w:val="16"/>
        </w:rPr>
        <w:t xml:space="preserve"> of</w:t>
      </w:r>
      <w:r w:rsidRPr="00E86F28">
        <w:rPr>
          <w:sz w:val="20"/>
          <w:szCs w:val="16"/>
        </w:rPr>
        <w:t xml:space="preserve"> the weights for</w:t>
      </w:r>
      <w:r w:rsidR="007D7493" w:rsidRPr="00E86F28">
        <w:rPr>
          <w:sz w:val="20"/>
          <w:szCs w:val="16"/>
        </w:rPr>
        <w:t xml:space="preserve"> our single hidden</w:t>
      </w:r>
      <w:r w:rsidRPr="00E86F28">
        <w:rPr>
          <w:sz w:val="20"/>
          <w:szCs w:val="16"/>
        </w:rPr>
        <w:t xml:space="preserve"> layer for example would be then</w:t>
      </w:r>
    </w:p>
    <w:p w14:paraId="6CA4144C" w14:textId="77777777" w:rsidR="007D7493" w:rsidRPr="00E86F28" w:rsidRDefault="007D7493" w:rsidP="007D7493">
      <w:pPr>
        <w:pStyle w:val="Code"/>
        <w:rPr>
          <w:sz w:val="20"/>
          <w:szCs w:val="20"/>
        </w:rPr>
      </w:pPr>
      <w:r w:rsidRPr="00E86F28">
        <w:rPr>
          <w:sz w:val="20"/>
          <w:szCs w:val="20"/>
        </w:rPr>
        <w:t>initializer = tf.keras.initializers.HeNormal()</w:t>
      </w:r>
    </w:p>
    <w:p w14:paraId="47F5C4E0" w14:textId="45413DE9" w:rsidR="005C138A" w:rsidRPr="00E86F28" w:rsidRDefault="007D7493" w:rsidP="007D7493">
      <w:pPr>
        <w:pStyle w:val="Code"/>
        <w:rPr>
          <w:sz w:val="20"/>
          <w:szCs w:val="20"/>
        </w:rPr>
      </w:pPr>
      <w:r w:rsidRPr="00E86F28">
        <w:rPr>
          <w:sz w:val="20"/>
          <w:szCs w:val="20"/>
        </w:rPr>
        <w:t>layer = tf.keras.layers.Dense(15, kernel_initializer = initializer)</w:t>
      </w:r>
    </w:p>
    <w:p w14:paraId="115AE57F" w14:textId="3A8E9B52" w:rsidR="005C138A" w:rsidRPr="00E86F28" w:rsidRDefault="005C138A" w:rsidP="005C138A">
      <w:pPr>
        <w:pStyle w:val="BodyTextFirst"/>
        <w:rPr>
          <w:sz w:val="20"/>
          <w:szCs w:val="16"/>
        </w:rPr>
      </w:pPr>
      <w:r w:rsidRPr="00E86F28">
        <w:rPr>
          <w:sz w:val="20"/>
          <w:szCs w:val="16"/>
        </w:rPr>
        <w:t>Typically, to make evaluation and construction of networks easier the most typical initialization form used is for ReLU activation function</w:t>
      </w:r>
    </w:p>
    <w:p w14:paraId="0BE95961" w14:textId="77777777" w:rsidR="005C138A" w:rsidRPr="00E86F28" w:rsidRDefault="005C138A" w:rsidP="005C138A">
      <w:pPr>
        <w:pStyle w:val="BodyTextFirst"/>
        <w:rPr>
          <w:sz w:val="20"/>
          <w:szCs w:val="16"/>
        </w:rPr>
      </w:pPr>
    </w:p>
    <w:p w14:paraId="6722E93D" w14:textId="1216A7BF"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A2E0522" w14:textId="77777777" w:rsidR="005C138A" w:rsidRPr="00E86F28" w:rsidRDefault="005C138A" w:rsidP="005C138A">
      <w:pPr>
        <w:pStyle w:val="BodyTextFirst"/>
        <w:rPr>
          <w:sz w:val="20"/>
          <w:szCs w:val="16"/>
        </w:rPr>
      </w:pPr>
    </w:p>
    <w:p w14:paraId="415ABA87" w14:textId="2287AC6A" w:rsidR="005C138A" w:rsidRPr="00E86F28" w:rsidRDefault="005C138A" w:rsidP="005C138A">
      <w:pPr>
        <w:pStyle w:val="BodyTextFirst"/>
        <w:rPr>
          <w:sz w:val="20"/>
          <w:szCs w:val="16"/>
        </w:rPr>
      </w:pPr>
      <w:r w:rsidRPr="00E86F28">
        <w:rPr>
          <w:sz w:val="20"/>
          <w:szCs w:val="16"/>
        </w:rPr>
        <w:t xml:space="preserve">And </w:t>
      </w:r>
    </w:p>
    <w:p w14:paraId="49EE27CA" w14:textId="77777777" w:rsidR="005C138A" w:rsidRPr="00E86F28" w:rsidRDefault="005C138A" w:rsidP="005C138A">
      <w:pPr>
        <w:pStyle w:val="BodyTextFirst"/>
        <w:rPr>
          <w:sz w:val="20"/>
          <w:szCs w:val="16"/>
        </w:rPr>
      </w:pPr>
    </w:p>
    <w:p w14:paraId="50B2A010" w14:textId="50793C96" w:rsidR="005C138A" w:rsidRPr="00E86F28" w:rsidRDefault="006E6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561615EA" w14:textId="77777777" w:rsidR="005C138A" w:rsidRPr="00E86F28" w:rsidRDefault="005C138A" w:rsidP="005C138A">
      <w:pPr>
        <w:pStyle w:val="BodyTextFirst"/>
        <w:rPr>
          <w:sz w:val="20"/>
          <w:szCs w:val="16"/>
        </w:rPr>
      </w:pPr>
    </w:p>
    <w:p w14:paraId="7B971743" w14:textId="2635EFBF" w:rsidR="005B324B" w:rsidRPr="00E86F28" w:rsidRDefault="005C138A" w:rsidP="005C138A">
      <w:pPr>
        <w:pStyle w:val="BodyTextFirst"/>
        <w:rPr>
          <w:sz w:val="20"/>
          <w:szCs w:val="16"/>
        </w:rPr>
      </w:pPr>
      <w:r w:rsidRPr="00E86F28">
        <w:rPr>
          <w:sz w:val="20"/>
          <w:szCs w:val="16"/>
        </w:rPr>
        <w:t xml:space="preserve">For Sigmoid activation function. </w:t>
      </w:r>
    </w:p>
    <w:p w14:paraId="7E3B46FA" w14:textId="03B1D341" w:rsidR="005B324B" w:rsidRPr="00E86F28" w:rsidRDefault="005B324B" w:rsidP="005B324B">
      <w:pPr>
        <w:pStyle w:val="BodyTextCont"/>
        <w:rPr>
          <w:sz w:val="20"/>
          <w:szCs w:val="20"/>
        </w:rPr>
      </w:pPr>
      <w:r w:rsidRPr="00E86F28">
        <w:rPr>
          <w:sz w:val="20"/>
          <w:szCs w:val="20"/>
        </w:rPr>
        <w:t>Using this initialization can speed up training considerably and is the standard way that many libraries initialize weights (for example the Caffe library).</w:t>
      </w:r>
    </w:p>
    <w:p w14:paraId="6331F6CD" w14:textId="2A29AC92" w:rsidR="005C138A" w:rsidRPr="00E86F28" w:rsidRDefault="007D7493" w:rsidP="005B324B">
      <w:pPr>
        <w:pStyle w:val="BodyTextCont"/>
        <w:rPr>
          <w:rFonts w:ascii="Courier New" w:hAnsi="Courier New"/>
          <w:sz w:val="20"/>
          <w:szCs w:val="20"/>
        </w:rPr>
      </w:pPr>
      <w:r w:rsidRPr="00E86F28">
        <w:rPr>
          <w:sz w:val="20"/>
          <w:szCs w:val="20"/>
        </w:rPr>
        <w:t xml:space="preserve">In Keras, weights initialization is straightforward by means of the </w:t>
      </w:r>
      <w:proofErr w:type="spellStart"/>
      <w:proofErr w:type="gramStart"/>
      <w:r w:rsidRPr="00E86F28">
        <w:rPr>
          <w:rFonts w:ascii="Courier New" w:hAnsi="Courier New"/>
          <w:sz w:val="20"/>
          <w:szCs w:val="20"/>
        </w:rPr>
        <w:t>tf.keras</w:t>
      </w:r>
      <w:proofErr w:type="gramEnd"/>
      <w:r w:rsidRPr="00E86F28">
        <w:rPr>
          <w:rFonts w:ascii="Courier New" w:hAnsi="Courier New"/>
          <w:sz w:val="20"/>
          <w:szCs w:val="20"/>
        </w:rPr>
        <w:t>.initializers</w:t>
      </w:r>
      <w:proofErr w:type="spellEnd"/>
      <w:r w:rsidRPr="00E86F28">
        <w:rPr>
          <w:sz w:val="20"/>
          <w:szCs w:val="20"/>
        </w:rPr>
        <w:t xml:space="preserve"> function. Have a look to Keras documentation to see which initialization strategies are available [</w:t>
      </w:r>
      <w:r w:rsidR="00F52E9D" w:rsidRPr="00E86F28">
        <w:rPr>
          <w:sz w:val="20"/>
          <w:szCs w:val="20"/>
        </w:rPr>
        <w:t>7</w:t>
      </w:r>
      <w:r w:rsidRPr="00E86F28">
        <w:rPr>
          <w:sz w:val="20"/>
          <w:szCs w:val="20"/>
        </w:rPr>
        <w:t>].</w:t>
      </w:r>
    </w:p>
    <w:p w14:paraId="5ED77780" w14:textId="7E3CF452" w:rsidR="00BF5C70" w:rsidRPr="00E86F28" w:rsidRDefault="00BF5C70" w:rsidP="00BF5C70">
      <w:pPr>
        <w:pStyle w:val="Heading2"/>
        <w:rPr>
          <w:sz w:val="32"/>
          <w:szCs w:val="22"/>
        </w:rPr>
      </w:pPr>
      <w:bookmarkStart w:id="104" w:name="_Toc86998091"/>
      <w:r w:rsidRPr="00E86F28">
        <w:rPr>
          <w:sz w:val="32"/>
          <w:szCs w:val="22"/>
        </w:rPr>
        <w:t>Adding many layers efficiently</w:t>
      </w:r>
      <w:bookmarkEnd w:id="104"/>
    </w:p>
    <w:p w14:paraId="3259CF40" w14:textId="3EA20EAA" w:rsidR="00EE744E" w:rsidRPr="00E86F28" w:rsidRDefault="00EE744E" w:rsidP="00EE744E">
      <w:pPr>
        <w:pStyle w:val="BodyTextFirst"/>
        <w:rPr>
          <w:sz w:val="20"/>
          <w:szCs w:val="16"/>
        </w:rPr>
      </w:pPr>
      <w:r w:rsidRPr="00E86F28">
        <w:rPr>
          <w:sz w:val="20"/>
          <w:szCs w:val="16"/>
        </w:rPr>
        <w:t>Now always typing all this code each time is a bit tedious and error prone. Usually what one does is to define a function that creates a layer. This can be done easily with this code</w:t>
      </w:r>
      <w:r w:rsidR="00D53507" w:rsidRPr="00E86F28">
        <w:rPr>
          <w:sz w:val="20"/>
          <w:szCs w:val="16"/>
        </w:rPr>
        <w:t xml:space="preserve"> </w:t>
      </w:r>
    </w:p>
    <w:p w14:paraId="69612B04" w14:textId="77777777" w:rsidR="00613E6A" w:rsidRPr="00E86F28" w:rsidRDefault="00613E6A" w:rsidP="00613E6A">
      <w:pPr>
        <w:pStyle w:val="Code"/>
        <w:rPr>
          <w:sz w:val="20"/>
          <w:szCs w:val="20"/>
        </w:rPr>
      </w:pPr>
      <w:r w:rsidRPr="00E86F28">
        <w:rPr>
          <w:sz w:val="20"/>
          <w:szCs w:val="20"/>
        </w:rPr>
        <w:lastRenderedPageBreak/>
        <w:t>def model_nlayers(num_neurons, num_layers):</w:t>
      </w:r>
    </w:p>
    <w:p w14:paraId="4FBC264C" w14:textId="77777777" w:rsidR="00613E6A" w:rsidRPr="00E86F28" w:rsidRDefault="00613E6A" w:rsidP="00613E6A">
      <w:pPr>
        <w:pStyle w:val="Code"/>
        <w:rPr>
          <w:sz w:val="20"/>
          <w:szCs w:val="20"/>
        </w:rPr>
      </w:pPr>
      <w:r w:rsidRPr="00E86F28">
        <w:rPr>
          <w:sz w:val="20"/>
          <w:szCs w:val="20"/>
        </w:rPr>
        <w:t xml:space="preserve">    # build model</w:t>
      </w:r>
    </w:p>
    <w:p w14:paraId="00161664" w14:textId="77777777" w:rsidR="00613E6A" w:rsidRPr="00E86F28" w:rsidRDefault="00613E6A" w:rsidP="00613E6A">
      <w:pPr>
        <w:pStyle w:val="Code"/>
        <w:rPr>
          <w:sz w:val="20"/>
          <w:szCs w:val="20"/>
        </w:rPr>
      </w:pPr>
      <w:r w:rsidRPr="00E86F28">
        <w:rPr>
          <w:sz w:val="20"/>
          <w:szCs w:val="20"/>
        </w:rPr>
        <w:t xml:space="preserve">    inputs = keras.Input(shape = 784) # input layer</w:t>
      </w:r>
    </w:p>
    <w:p w14:paraId="6A65B991" w14:textId="77777777" w:rsidR="00613E6A" w:rsidRPr="00E86F28" w:rsidRDefault="00613E6A" w:rsidP="00613E6A">
      <w:pPr>
        <w:pStyle w:val="Code"/>
        <w:rPr>
          <w:sz w:val="20"/>
          <w:szCs w:val="20"/>
        </w:rPr>
      </w:pPr>
      <w:r w:rsidRPr="00E86F28">
        <w:rPr>
          <w:sz w:val="20"/>
          <w:szCs w:val="20"/>
        </w:rPr>
        <w:t xml:space="preserve">    # first hidden layer</w:t>
      </w:r>
    </w:p>
    <w:p w14:paraId="02280928" w14:textId="77777777" w:rsidR="00613E6A" w:rsidRPr="00E86F28" w:rsidRDefault="00613E6A" w:rsidP="00613E6A">
      <w:pPr>
        <w:pStyle w:val="Code"/>
        <w:rPr>
          <w:sz w:val="20"/>
          <w:szCs w:val="20"/>
        </w:rPr>
      </w:pPr>
      <w:r w:rsidRPr="00E86F28">
        <w:rPr>
          <w:sz w:val="20"/>
          <w:szCs w:val="20"/>
        </w:rPr>
        <w:t xml:space="preserve">    dense = layers.Dense(num_neurons, </w:t>
      </w:r>
    </w:p>
    <w:p w14:paraId="5B8CD534" w14:textId="42F7E745" w:rsidR="00613E6A" w:rsidRPr="00E86F28" w:rsidRDefault="00613E6A" w:rsidP="00613E6A">
      <w:pPr>
        <w:pStyle w:val="Code"/>
        <w:rPr>
          <w:sz w:val="20"/>
          <w:szCs w:val="20"/>
        </w:rPr>
      </w:pPr>
      <w:r w:rsidRPr="00E86F28">
        <w:rPr>
          <w:sz w:val="20"/>
          <w:szCs w:val="20"/>
        </w:rPr>
        <w:t xml:space="preserve">                         activation = 'relu')(inputs)</w:t>
      </w:r>
    </w:p>
    <w:p w14:paraId="44DC1816" w14:textId="77777777" w:rsidR="00613E6A" w:rsidRPr="00E86F28" w:rsidRDefault="00613E6A" w:rsidP="00613E6A">
      <w:pPr>
        <w:pStyle w:val="Code"/>
        <w:rPr>
          <w:sz w:val="20"/>
          <w:szCs w:val="20"/>
        </w:rPr>
      </w:pPr>
      <w:r w:rsidRPr="00E86F28">
        <w:rPr>
          <w:sz w:val="20"/>
          <w:szCs w:val="20"/>
        </w:rPr>
        <w:t xml:space="preserve">    # customized number of layers and neurons per layer</w:t>
      </w:r>
    </w:p>
    <w:p w14:paraId="4A94E8EC" w14:textId="77777777" w:rsidR="00613E6A" w:rsidRPr="00E86F28" w:rsidRDefault="00613E6A" w:rsidP="00613E6A">
      <w:pPr>
        <w:pStyle w:val="Code"/>
        <w:rPr>
          <w:sz w:val="20"/>
          <w:szCs w:val="20"/>
        </w:rPr>
      </w:pPr>
      <w:r w:rsidRPr="00E86F28">
        <w:rPr>
          <w:sz w:val="20"/>
          <w:szCs w:val="20"/>
        </w:rPr>
        <w:t xml:space="preserve">    for i in range(num_layers - 1):       </w:t>
      </w:r>
    </w:p>
    <w:p w14:paraId="56F9C44E" w14:textId="77777777" w:rsidR="00613E6A" w:rsidRPr="00E86F28" w:rsidRDefault="00613E6A" w:rsidP="00613E6A">
      <w:pPr>
        <w:pStyle w:val="Code"/>
        <w:rPr>
          <w:sz w:val="20"/>
          <w:szCs w:val="20"/>
        </w:rPr>
      </w:pPr>
      <w:r w:rsidRPr="00E86F28">
        <w:rPr>
          <w:sz w:val="20"/>
          <w:szCs w:val="20"/>
        </w:rPr>
        <w:t xml:space="preserve">        dense = layers.Dense(num_neurons, </w:t>
      </w:r>
    </w:p>
    <w:p w14:paraId="4DB872E9" w14:textId="6D4ED80F" w:rsidR="00613E6A" w:rsidRPr="00E86F28" w:rsidRDefault="00613E6A" w:rsidP="00613E6A">
      <w:pPr>
        <w:pStyle w:val="Code"/>
        <w:rPr>
          <w:sz w:val="20"/>
          <w:szCs w:val="20"/>
        </w:rPr>
      </w:pPr>
      <w:r w:rsidRPr="00E86F28">
        <w:rPr>
          <w:sz w:val="20"/>
          <w:szCs w:val="20"/>
        </w:rPr>
        <w:t xml:space="preserve">                             activation = 'relu')(dense)</w:t>
      </w:r>
    </w:p>
    <w:p w14:paraId="381D31EE" w14:textId="77777777" w:rsidR="00613E6A" w:rsidRPr="00E86F28" w:rsidRDefault="00613E6A" w:rsidP="00613E6A">
      <w:pPr>
        <w:pStyle w:val="Code"/>
        <w:rPr>
          <w:sz w:val="20"/>
          <w:szCs w:val="20"/>
        </w:rPr>
      </w:pPr>
      <w:r w:rsidRPr="00E86F28">
        <w:rPr>
          <w:sz w:val="20"/>
          <w:szCs w:val="20"/>
        </w:rPr>
        <w:t xml:space="preserve">    # output layer   </w:t>
      </w:r>
    </w:p>
    <w:p w14:paraId="531156C5" w14:textId="77777777" w:rsidR="00613E6A" w:rsidRPr="00E86F28" w:rsidRDefault="00613E6A" w:rsidP="00613E6A">
      <w:pPr>
        <w:pStyle w:val="Code"/>
        <w:rPr>
          <w:sz w:val="20"/>
          <w:szCs w:val="20"/>
        </w:rPr>
      </w:pPr>
      <w:r w:rsidRPr="00E86F28">
        <w:rPr>
          <w:sz w:val="20"/>
          <w:szCs w:val="20"/>
        </w:rPr>
        <w:t xml:space="preserve">    outputs = layers.Dense(10, activation = 'softmax')(dense)</w:t>
      </w:r>
    </w:p>
    <w:p w14:paraId="5FC5FD51" w14:textId="77777777" w:rsidR="00613E6A" w:rsidRPr="00E86F28" w:rsidRDefault="00613E6A" w:rsidP="00613E6A">
      <w:pPr>
        <w:pStyle w:val="Code"/>
        <w:rPr>
          <w:sz w:val="20"/>
          <w:szCs w:val="20"/>
          <w:lang w:val="de-DE"/>
        </w:rPr>
      </w:pPr>
      <w:r w:rsidRPr="00E86F28">
        <w:rPr>
          <w:sz w:val="20"/>
          <w:szCs w:val="20"/>
        </w:rPr>
        <w:t xml:space="preserve">    </w:t>
      </w:r>
      <w:r w:rsidRPr="00E86F28">
        <w:rPr>
          <w:sz w:val="20"/>
          <w:szCs w:val="20"/>
          <w:lang w:val="de-DE"/>
        </w:rPr>
        <w:t xml:space="preserve">model = keras.Model(inputs = inputs, </w:t>
      </w:r>
    </w:p>
    <w:p w14:paraId="2CD34F2E" w14:textId="77777777" w:rsidR="00613E6A" w:rsidRPr="00E86F28" w:rsidRDefault="00613E6A" w:rsidP="00613E6A">
      <w:pPr>
        <w:pStyle w:val="Code"/>
        <w:rPr>
          <w:sz w:val="20"/>
          <w:szCs w:val="20"/>
        </w:rPr>
      </w:pPr>
      <w:r w:rsidRPr="00E86F28">
        <w:rPr>
          <w:sz w:val="20"/>
          <w:szCs w:val="20"/>
          <w:lang w:val="de-DE"/>
        </w:rPr>
        <w:t xml:space="preserve">                        </w:t>
      </w:r>
      <w:r w:rsidRPr="00E86F28">
        <w:rPr>
          <w:sz w:val="20"/>
          <w:szCs w:val="20"/>
        </w:rPr>
        <w:t xml:space="preserve">outputs = outputs, </w:t>
      </w:r>
    </w:p>
    <w:p w14:paraId="5B3A9F34" w14:textId="497A99CB" w:rsidR="00613E6A" w:rsidRPr="00E86F28" w:rsidRDefault="00613E6A" w:rsidP="00613E6A">
      <w:pPr>
        <w:pStyle w:val="Code"/>
        <w:rPr>
          <w:sz w:val="20"/>
          <w:szCs w:val="20"/>
        </w:rPr>
      </w:pPr>
      <w:r w:rsidRPr="00E86F28">
        <w:rPr>
          <w:sz w:val="20"/>
          <w:szCs w:val="20"/>
        </w:rPr>
        <w:t xml:space="preserve">                        name = 'model')</w:t>
      </w:r>
    </w:p>
    <w:p w14:paraId="72FA6D59" w14:textId="77777777" w:rsidR="00613E6A" w:rsidRPr="00E86F28" w:rsidRDefault="00613E6A" w:rsidP="00613E6A">
      <w:pPr>
        <w:pStyle w:val="Code"/>
        <w:rPr>
          <w:sz w:val="20"/>
          <w:szCs w:val="20"/>
        </w:rPr>
      </w:pPr>
      <w:r w:rsidRPr="00E86F28">
        <w:rPr>
          <w:sz w:val="20"/>
          <w:szCs w:val="20"/>
        </w:rPr>
        <w:t xml:space="preserve">    # set optimizer and loss</w:t>
      </w:r>
    </w:p>
    <w:p w14:paraId="42AF2E63" w14:textId="77777777" w:rsidR="00613E6A" w:rsidRPr="00E86F28" w:rsidRDefault="00613E6A" w:rsidP="00613E6A">
      <w:pPr>
        <w:pStyle w:val="Code"/>
        <w:rPr>
          <w:sz w:val="20"/>
          <w:szCs w:val="20"/>
        </w:rPr>
      </w:pPr>
      <w:r w:rsidRPr="00E86F28">
        <w:rPr>
          <w:sz w:val="20"/>
          <w:szCs w:val="20"/>
        </w:rPr>
        <w:t xml:space="preserve">    opt = tf.keras.optimizers.SGD(momentum = 0.9, </w:t>
      </w:r>
    </w:p>
    <w:p w14:paraId="0C41D8E9" w14:textId="0935878F" w:rsidR="00613E6A" w:rsidRPr="00E86F28" w:rsidRDefault="00613E6A" w:rsidP="00613E6A">
      <w:pPr>
        <w:pStyle w:val="Code"/>
        <w:rPr>
          <w:sz w:val="20"/>
          <w:szCs w:val="20"/>
        </w:rPr>
      </w:pPr>
      <w:r w:rsidRPr="00E86F28">
        <w:rPr>
          <w:sz w:val="20"/>
          <w:szCs w:val="20"/>
        </w:rPr>
        <w:t xml:space="preserve">                                  learning_rate = 0.0001)</w:t>
      </w:r>
    </w:p>
    <w:p w14:paraId="02292B9B" w14:textId="77777777" w:rsidR="00613E6A" w:rsidRPr="00E86F28" w:rsidRDefault="00613E6A" w:rsidP="00613E6A">
      <w:pPr>
        <w:pStyle w:val="Code"/>
        <w:rPr>
          <w:sz w:val="20"/>
          <w:szCs w:val="20"/>
        </w:rPr>
      </w:pPr>
      <w:r w:rsidRPr="00E86F28">
        <w:rPr>
          <w:sz w:val="20"/>
          <w:szCs w:val="20"/>
        </w:rPr>
        <w:t xml:space="preserve">    model.compile(loss = 'categorical_crossentropy', </w:t>
      </w:r>
    </w:p>
    <w:p w14:paraId="2F6D05ED" w14:textId="77777777" w:rsidR="00613E6A" w:rsidRPr="00E86F28" w:rsidRDefault="00613E6A" w:rsidP="00613E6A">
      <w:pPr>
        <w:pStyle w:val="Code"/>
        <w:rPr>
          <w:sz w:val="20"/>
          <w:szCs w:val="20"/>
        </w:rPr>
      </w:pPr>
      <w:r w:rsidRPr="00E86F28">
        <w:rPr>
          <w:sz w:val="20"/>
          <w:szCs w:val="20"/>
        </w:rPr>
        <w:t xml:space="preserve">                  optimizer = opt, </w:t>
      </w:r>
    </w:p>
    <w:p w14:paraId="552B1392" w14:textId="2D979F23" w:rsidR="00613E6A" w:rsidRPr="00E86F28" w:rsidRDefault="00613E6A" w:rsidP="00613E6A">
      <w:pPr>
        <w:pStyle w:val="Code"/>
        <w:rPr>
          <w:sz w:val="20"/>
          <w:szCs w:val="20"/>
        </w:rPr>
      </w:pPr>
      <w:r w:rsidRPr="00E86F28">
        <w:rPr>
          <w:sz w:val="20"/>
          <w:szCs w:val="20"/>
        </w:rPr>
        <w:t xml:space="preserve">                  metrics = ['categorical_accuracy'])</w:t>
      </w:r>
    </w:p>
    <w:p w14:paraId="709AB954" w14:textId="77777777" w:rsidR="00613E6A" w:rsidRPr="00E86F28" w:rsidRDefault="00613E6A" w:rsidP="00613E6A">
      <w:pPr>
        <w:pStyle w:val="Code"/>
        <w:rPr>
          <w:sz w:val="20"/>
          <w:szCs w:val="20"/>
        </w:rPr>
      </w:pPr>
      <w:r w:rsidRPr="00E86F28">
        <w:rPr>
          <w:sz w:val="20"/>
          <w:szCs w:val="20"/>
        </w:rPr>
        <w:t xml:space="preserve">    </w:t>
      </w:r>
    </w:p>
    <w:p w14:paraId="7AC4BDEE" w14:textId="77777777" w:rsidR="00613E6A" w:rsidRPr="00E86F28" w:rsidRDefault="00613E6A" w:rsidP="00613E6A">
      <w:pPr>
        <w:pStyle w:val="Code"/>
        <w:rPr>
          <w:sz w:val="20"/>
          <w:szCs w:val="20"/>
        </w:rPr>
      </w:pPr>
      <w:r w:rsidRPr="00E86F28">
        <w:rPr>
          <w:sz w:val="20"/>
          <w:szCs w:val="20"/>
        </w:rPr>
        <w:t xml:space="preserve">    # train model</w:t>
      </w:r>
    </w:p>
    <w:p w14:paraId="68B73B62" w14:textId="77777777" w:rsidR="00613E6A" w:rsidRPr="00E86F28" w:rsidRDefault="00613E6A" w:rsidP="00613E6A">
      <w:pPr>
        <w:pStyle w:val="Code"/>
        <w:rPr>
          <w:sz w:val="20"/>
          <w:szCs w:val="20"/>
        </w:rPr>
      </w:pPr>
      <w:r w:rsidRPr="00E86F28">
        <w:rPr>
          <w:sz w:val="20"/>
          <w:szCs w:val="20"/>
        </w:rPr>
        <w:t xml:space="preserve">    history = model.fit(</w:t>
      </w:r>
    </w:p>
    <w:p w14:paraId="586E1C68" w14:textId="77777777" w:rsidR="00613E6A" w:rsidRPr="00E86F28" w:rsidRDefault="00613E6A" w:rsidP="00613E6A">
      <w:pPr>
        <w:pStyle w:val="Code"/>
        <w:rPr>
          <w:sz w:val="20"/>
          <w:szCs w:val="20"/>
        </w:rPr>
      </w:pPr>
      <w:r w:rsidRPr="00E86F28">
        <w:rPr>
          <w:sz w:val="20"/>
          <w:szCs w:val="20"/>
        </w:rPr>
        <w:t xml:space="preserve">      data_train_norm, labels_train,</w:t>
      </w:r>
    </w:p>
    <w:p w14:paraId="13449AA6" w14:textId="77777777" w:rsidR="00613E6A" w:rsidRPr="00E86F28" w:rsidRDefault="00613E6A" w:rsidP="00613E6A">
      <w:pPr>
        <w:pStyle w:val="Code"/>
        <w:rPr>
          <w:sz w:val="20"/>
          <w:szCs w:val="20"/>
        </w:rPr>
      </w:pPr>
      <w:r w:rsidRPr="00E86F28">
        <w:rPr>
          <w:sz w:val="20"/>
          <w:szCs w:val="20"/>
        </w:rPr>
        <w:t xml:space="preserve">      epochs = 200, verbose = 0,</w:t>
      </w:r>
    </w:p>
    <w:p w14:paraId="49ED961D" w14:textId="77777777" w:rsidR="00613E6A" w:rsidRPr="00E86F28" w:rsidRDefault="00613E6A" w:rsidP="00613E6A">
      <w:pPr>
        <w:pStyle w:val="Code"/>
        <w:rPr>
          <w:sz w:val="20"/>
          <w:szCs w:val="20"/>
        </w:rPr>
      </w:pPr>
      <w:r w:rsidRPr="00E86F28">
        <w:rPr>
          <w:sz w:val="20"/>
          <w:szCs w:val="20"/>
        </w:rPr>
        <w:t xml:space="preserve">      batch_size = 20,</w:t>
      </w:r>
    </w:p>
    <w:p w14:paraId="3AA4BF23" w14:textId="77777777" w:rsidR="00613E6A" w:rsidRPr="00E86F28" w:rsidRDefault="00613E6A" w:rsidP="00613E6A">
      <w:pPr>
        <w:pStyle w:val="Code"/>
        <w:rPr>
          <w:sz w:val="20"/>
          <w:szCs w:val="20"/>
        </w:rPr>
      </w:pPr>
      <w:r w:rsidRPr="00E86F28">
        <w:rPr>
          <w:sz w:val="20"/>
          <w:szCs w:val="20"/>
        </w:rPr>
        <w:t xml:space="preserve">      callbacks = [tfdocs.modeling.EpochDots()])</w:t>
      </w:r>
    </w:p>
    <w:p w14:paraId="5D456B11" w14:textId="77777777" w:rsidR="00613E6A" w:rsidRPr="00E86F28" w:rsidRDefault="00613E6A" w:rsidP="00613E6A">
      <w:pPr>
        <w:pStyle w:val="Code"/>
        <w:rPr>
          <w:sz w:val="20"/>
          <w:szCs w:val="20"/>
        </w:rPr>
      </w:pPr>
      <w:r w:rsidRPr="00E86F28">
        <w:rPr>
          <w:sz w:val="20"/>
          <w:szCs w:val="20"/>
        </w:rPr>
        <w:t xml:space="preserve">    # save performances</w:t>
      </w:r>
    </w:p>
    <w:p w14:paraId="4B2964B6" w14:textId="77777777" w:rsidR="00613E6A" w:rsidRPr="00E86F28" w:rsidRDefault="00613E6A" w:rsidP="00613E6A">
      <w:pPr>
        <w:pStyle w:val="Code"/>
        <w:rPr>
          <w:sz w:val="20"/>
          <w:szCs w:val="20"/>
        </w:rPr>
      </w:pPr>
      <w:r w:rsidRPr="00E86F28">
        <w:rPr>
          <w:sz w:val="20"/>
          <w:szCs w:val="20"/>
        </w:rPr>
        <w:t xml:space="preserve">    hist = pd.DataFrame(history.history)</w:t>
      </w:r>
    </w:p>
    <w:p w14:paraId="0E09656C" w14:textId="77777777" w:rsidR="00613E6A" w:rsidRPr="00E86F28" w:rsidRDefault="00613E6A" w:rsidP="00613E6A">
      <w:pPr>
        <w:pStyle w:val="Code"/>
        <w:rPr>
          <w:sz w:val="20"/>
          <w:szCs w:val="20"/>
        </w:rPr>
      </w:pPr>
      <w:r w:rsidRPr="00E86F28">
        <w:rPr>
          <w:sz w:val="20"/>
          <w:szCs w:val="20"/>
        </w:rPr>
        <w:t xml:space="preserve">    hist['epoch'] = history.epoch </w:t>
      </w:r>
    </w:p>
    <w:p w14:paraId="1984A8C5" w14:textId="77777777" w:rsidR="00613E6A" w:rsidRPr="00E86F28" w:rsidRDefault="00613E6A" w:rsidP="00613E6A">
      <w:pPr>
        <w:pStyle w:val="Code"/>
        <w:rPr>
          <w:sz w:val="20"/>
          <w:szCs w:val="20"/>
        </w:rPr>
      </w:pPr>
    </w:p>
    <w:p w14:paraId="6A1958F6" w14:textId="114B3A74" w:rsidR="00DF055E" w:rsidRPr="00E86F28" w:rsidRDefault="00613E6A" w:rsidP="00613E6A">
      <w:pPr>
        <w:pStyle w:val="Code"/>
        <w:rPr>
          <w:sz w:val="20"/>
          <w:szCs w:val="20"/>
        </w:rPr>
      </w:pPr>
      <w:r w:rsidRPr="00E86F28">
        <w:rPr>
          <w:sz w:val="20"/>
          <w:szCs w:val="20"/>
        </w:rPr>
        <w:t xml:space="preserve">    return hist</w:t>
      </w:r>
    </w:p>
    <w:p w14:paraId="1C194694" w14:textId="167EA166" w:rsidR="00DF055E" w:rsidRPr="00E86F28" w:rsidRDefault="00613E6A" w:rsidP="00DF055E">
      <w:pPr>
        <w:pStyle w:val="BodyTextFirst"/>
        <w:rPr>
          <w:sz w:val="20"/>
          <w:szCs w:val="16"/>
        </w:rPr>
      </w:pPr>
      <w:r w:rsidRPr="00E86F28">
        <w:rPr>
          <w:sz w:val="20"/>
          <w:szCs w:val="16"/>
        </w:rPr>
        <w:t>Let us</w:t>
      </w:r>
      <w:r w:rsidR="00DF055E" w:rsidRPr="00E86F28">
        <w:rPr>
          <w:sz w:val="20"/>
          <w:szCs w:val="16"/>
        </w:rPr>
        <w:t xml:space="preserve"> go through the code:</w:t>
      </w:r>
    </w:p>
    <w:p w14:paraId="10B54FB2" w14:textId="6BEE17AF" w:rsidR="00DF055E" w:rsidRPr="00E86F28" w:rsidRDefault="00DF055E" w:rsidP="00613E6A">
      <w:pPr>
        <w:pStyle w:val="Bullet"/>
        <w:rPr>
          <w:sz w:val="20"/>
          <w:szCs w:val="20"/>
        </w:rPr>
      </w:pPr>
      <w:r w:rsidRPr="00E86F28">
        <w:rPr>
          <w:sz w:val="20"/>
          <w:szCs w:val="20"/>
        </w:rPr>
        <w:t xml:space="preserve">First, we </w:t>
      </w:r>
      <w:r w:rsidR="000B1376" w:rsidRPr="00E86F28">
        <w:rPr>
          <w:sz w:val="20"/>
          <w:szCs w:val="20"/>
        </w:rPr>
        <w:t>define the dimensions of the input layer</w:t>
      </w:r>
      <w:r w:rsidR="00CA62F1" w:rsidRPr="00E86F28">
        <w:rPr>
          <w:sz w:val="20"/>
          <w:szCs w:val="20"/>
        </w:rPr>
        <w:t>.</w:t>
      </w:r>
    </w:p>
    <w:p w14:paraId="16BF0E6C" w14:textId="280F83FF"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define the first hidden layer (the number of neurons is given as function’s input)</w:t>
      </w:r>
      <w:r w:rsidR="00CA62F1" w:rsidRPr="00E86F28">
        <w:rPr>
          <w:sz w:val="20"/>
          <w:szCs w:val="20"/>
        </w:rPr>
        <w:t>.</w:t>
      </w:r>
    </w:p>
    <w:p w14:paraId="3A9905E6" w14:textId="76478501"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add the other hidden layers one at a time. The number of layers is given as function’s input</w:t>
      </w:r>
      <w:r w:rsidR="00CA62F1" w:rsidRPr="00E86F28">
        <w:rPr>
          <w:sz w:val="20"/>
          <w:szCs w:val="20"/>
        </w:rPr>
        <w:t>.</w:t>
      </w:r>
    </w:p>
    <w:p w14:paraId="0BD59747" w14:textId="4A3BD81B" w:rsidR="00DF055E" w:rsidRPr="00E86F28" w:rsidRDefault="000B1376" w:rsidP="00613E6A">
      <w:pPr>
        <w:pStyle w:val="Bullet"/>
        <w:rPr>
          <w:sz w:val="20"/>
          <w:szCs w:val="20"/>
        </w:rPr>
      </w:pPr>
      <w:r w:rsidRPr="00E86F28">
        <w:rPr>
          <w:sz w:val="20"/>
          <w:szCs w:val="20"/>
        </w:rPr>
        <w:t>Finally,</w:t>
      </w:r>
      <w:r w:rsidR="00DF055E" w:rsidRPr="00E86F28">
        <w:rPr>
          <w:sz w:val="20"/>
          <w:szCs w:val="20"/>
        </w:rPr>
        <w:t xml:space="preserve"> we </w:t>
      </w:r>
      <w:r w:rsidRPr="00E86F28">
        <w:rPr>
          <w:sz w:val="20"/>
          <w:szCs w:val="20"/>
        </w:rPr>
        <w:t>add the output layer</w:t>
      </w:r>
      <w:r w:rsidR="00CA62F1" w:rsidRPr="00E86F28">
        <w:rPr>
          <w:sz w:val="20"/>
          <w:szCs w:val="20"/>
        </w:rPr>
        <w:t>,</w:t>
      </w:r>
      <w:r w:rsidRPr="00E86F28">
        <w:rPr>
          <w:sz w:val="20"/>
          <w:szCs w:val="20"/>
        </w:rPr>
        <w:t xml:space="preserve"> and we stack all the layers together inside our model</w:t>
      </w:r>
      <w:r w:rsidR="00CA62F1" w:rsidRPr="00E86F28">
        <w:rPr>
          <w:sz w:val="20"/>
          <w:szCs w:val="20"/>
        </w:rPr>
        <w:t>.</w:t>
      </w:r>
    </w:p>
    <w:p w14:paraId="35BD3496" w14:textId="3A740078" w:rsidR="000B1376" w:rsidRPr="00E86F28" w:rsidRDefault="000B1376" w:rsidP="00613E6A">
      <w:pPr>
        <w:pStyle w:val="Bullet"/>
        <w:rPr>
          <w:sz w:val="20"/>
          <w:szCs w:val="20"/>
        </w:rPr>
      </w:pPr>
      <w:r w:rsidRPr="00E86F28">
        <w:rPr>
          <w:sz w:val="20"/>
          <w:szCs w:val="20"/>
        </w:rPr>
        <w:t>We then compile and train the model, returning its performances</w:t>
      </w:r>
      <w:r w:rsidR="00CA62F1" w:rsidRPr="00E86F28">
        <w:rPr>
          <w:sz w:val="20"/>
          <w:szCs w:val="20"/>
        </w:rPr>
        <w:t>.</w:t>
      </w:r>
    </w:p>
    <w:p w14:paraId="616ABBCE" w14:textId="0709684F" w:rsidR="002306F9" w:rsidRPr="00E86F28" w:rsidRDefault="000B1376" w:rsidP="00DF055E">
      <w:pPr>
        <w:pStyle w:val="BodyTextFirst"/>
        <w:rPr>
          <w:sz w:val="20"/>
          <w:szCs w:val="16"/>
        </w:rPr>
      </w:pPr>
      <w:r w:rsidRPr="00E86F28">
        <w:rPr>
          <w:sz w:val="20"/>
          <w:szCs w:val="16"/>
        </w:rPr>
        <w:lastRenderedPageBreak/>
        <w:t xml:space="preserve">Notice that in the previous code we used Keras </w:t>
      </w:r>
      <w:r w:rsidRPr="00E86F28">
        <w:rPr>
          <w:rStyle w:val="Emphasis"/>
          <w:sz w:val="20"/>
          <w:szCs w:val="16"/>
        </w:rPr>
        <w:t>functional API</w:t>
      </w:r>
      <w:r w:rsidR="002306F9" w:rsidRPr="00E86F28">
        <w:rPr>
          <w:rStyle w:val="Emphasis"/>
          <w:sz w:val="20"/>
          <w:szCs w:val="16"/>
        </w:rPr>
        <w:t xml:space="preserve"> </w:t>
      </w:r>
      <w:r w:rsidR="002306F9" w:rsidRPr="00E86F28">
        <w:rPr>
          <w:sz w:val="20"/>
          <w:szCs w:val="16"/>
        </w:rPr>
        <w:t>(</w:t>
      </w:r>
      <w:r w:rsidR="00366E0C">
        <w:rPr>
          <w:sz w:val="20"/>
          <w:szCs w:val="16"/>
        </w:rPr>
        <w:t>ch</w:t>
      </w:r>
      <w:r w:rsidR="00F806A9">
        <w:rPr>
          <w:sz w:val="20"/>
          <w:szCs w:val="16"/>
        </w:rPr>
        <w:t>e</w:t>
      </w:r>
      <w:r w:rsidR="00366E0C">
        <w:rPr>
          <w:sz w:val="20"/>
          <w:szCs w:val="16"/>
        </w:rPr>
        <w:t>ck the appendix in case you are not sure about how it works</w:t>
      </w:r>
      <w:r w:rsidR="002306F9" w:rsidRPr="00E86F28">
        <w:rPr>
          <w:sz w:val="20"/>
          <w:szCs w:val="16"/>
        </w:rPr>
        <w:t>)</w:t>
      </w:r>
      <w:r w:rsidRPr="00E86F28">
        <w:rPr>
          <w:sz w:val="20"/>
          <w:szCs w:val="16"/>
        </w:rPr>
        <w:t>,</w:t>
      </w:r>
      <w:r w:rsidR="002306F9" w:rsidRPr="00E86F28">
        <w:rPr>
          <w:sz w:val="20"/>
          <w:szCs w:val="16"/>
        </w:rPr>
        <w:t xml:space="preserve"> a functionality that provides a more flexible way to create models with respect to the </w:t>
      </w:r>
      <w:proofErr w:type="spellStart"/>
      <w:proofErr w:type="gramStart"/>
      <w:r w:rsidR="002306F9" w:rsidRPr="00E86F28">
        <w:rPr>
          <w:rStyle w:val="CodeInline"/>
          <w:sz w:val="20"/>
          <w:szCs w:val="16"/>
        </w:rPr>
        <w:t>tf.keras</w:t>
      </w:r>
      <w:proofErr w:type="gramEnd"/>
      <w:r w:rsidR="002306F9" w:rsidRPr="00E86F28">
        <w:rPr>
          <w:rStyle w:val="CodeInline"/>
          <w:sz w:val="20"/>
          <w:szCs w:val="16"/>
        </w:rPr>
        <w:t>.Sequential</w:t>
      </w:r>
      <w:proofErr w:type="spellEnd"/>
      <w:r w:rsidR="002306F9" w:rsidRPr="00E86F28">
        <w:rPr>
          <w:sz w:val="20"/>
          <w:szCs w:val="16"/>
        </w:rPr>
        <w:t xml:space="preserve"> API. With this functionality we easily created a model with customizable number of layers and neurons per layer.</w:t>
      </w:r>
    </w:p>
    <w:p w14:paraId="1067C77E" w14:textId="2C57E17F" w:rsidR="00CA62F1" w:rsidRPr="00E86F28" w:rsidRDefault="00CA62F1" w:rsidP="00CA62F1">
      <w:pPr>
        <w:pStyle w:val="BodyTextCont"/>
        <w:rPr>
          <w:sz w:val="20"/>
          <w:szCs w:val="20"/>
        </w:rPr>
      </w:pPr>
      <w:r w:rsidRPr="00E86F28">
        <w:rPr>
          <w:sz w:val="20"/>
          <w:szCs w:val="20"/>
        </w:rPr>
        <w:t>So, to create our networks we can simply apply our function with different number of neurons and layers as inputs</w:t>
      </w:r>
    </w:p>
    <w:p w14:paraId="41047E83" w14:textId="77777777" w:rsidR="00CA62F1" w:rsidRPr="00E86F28" w:rsidRDefault="00CA62F1" w:rsidP="00CA62F1">
      <w:pPr>
        <w:pStyle w:val="Code"/>
        <w:rPr>
          <w:sz w:val="20"/>
          <w:szCs w:val="20"/>
        </w:rPr>
      </w:pPr>
      <w:r w:rsidRPr="00E86F28">
        <w:rPr>
          <w:sz w:val="20"/>
          <w:szCs w:val="20"/>
        </w:rPr>
        <w:t>res_10_1 = model_nlayers(10, 1)</w:t>
      </w:r>
    </w:p>
    <w:p w14:paraId="64762EB2" w14:textId="77777777" w:rsidR="00CA62F1" w:rsidRPr="00E86F28" w:rsidRDefault="00CA62F1" w:rsidP="00CA62F1">
      <w:pPr>
        <w:pStyle w:val="Code"/>
        <w:rPr>
          <w:sz w:val="20"/>
          <w:szCs w:val="20"/>
        </w:rPr>
      </w:pPr>
      <w:r w:rsidRPr="00E86F28">
        <w:rPr>
          <w:sz w:val="20"/>
          <w:szCs w:val="20"/>
        </w:rPr>
        <w:t>res_10_2 = model_nlayers(10, 2)</w:t>
      </w:r>
    </w:p>
    <w:p w14:paraId="24EA4AF7" w14:textId="77777777" w:rsidR="00CA62F1" w:rsidRPr="00E86F28" w:rsidRDefault="00CA62F1" w:rsidP="00CA62F1">
      <w:pPr>
        <w:pStyle w:val="Code"/>
        <w:rPr>
          <w:sz w:val="20"/>
          <w:szCs w:val="20"/>
        </w:rPr>
      </w:pPr>
      <w:r w:rsidRPr="00E86F28">
        <w:rPr>
          <w:sz w:val="20"/>
          <w:szCs w:val="20"/>
        </w:rPr>
        <w:t>res_10_3 = model_nlayers(10, 3)</w:t>
      </w:r>
    </w:p>
    <w:p w14:paraId="4B4AB993" w14:textId="77777777" w:rsidR="00CA62F1" w:rsidRPr="00E86F28" w:rsidRDefault="00CA62F1" w:rsidP="00CA62F1">
      <w:pPr>
        <w:pStyle w:val="Code"/>
        <w:rPr>
          <w:sz w:val="20"/>
          <w:szCs w:val="20"/>
        </w:rPr>
      </w:pPr>
      <w:r w:rsidRPr="00E86F28">
        <w:rPr>
          <w:sz w:val="20"/>
          <w:szCs w:val="20"/>
        </w:rPr>
        <w:t>res_10_4 = model_nlayers(10, 4)</w:t>
      </w:r>
    </w:p>
    <w:p w14:paraId="1C9B1BE4" w14:textId="0CBE200F" w:rsidR="00CA62F1" w:rsidRPr="00E86F28" w:rsidRDefault="00CA62F1" w:rsidP="00CA62F1">
      <w:pPr>
        <w:pStyle w:val="Code"/>
        <w:rPr>
          <w:sz w:val="20"/>
          <w:szCs w:val="20"/>
        </w:rPr>
      </w:pPr>
      <w:r w:rsidRPr="00E86F28">
        <w:rPr>
          <w:sz w:val="20"/>
          <w:szCs w:val="20"/>
        </w:rPr>
        <w:t>res_100_4 = model_nlayers(100, 4)</w:t>
      </w:r>
    </w:p>
    <w:p w14:paraId="757BA639" w14:textId="09AF57EF" w:rsidR="00CA62F1" w:rsidRPr="00E86F28" w:rsidRDefault="00CA62F1" w:rsidP="00CA62F1">
      <w:pPr>
        <w:pStyle w:val="BodyTextCont"/>
        <w:ind w:firstLine="0"/>
        <w:rPr>
          <w:sz w:val="20"/>
          <w:szCs w:val="20"/>
        </w:rPr>
      </w:pPr>
      <w:r w:rsidRPr="00E86F28">
        <w:rPr>
          <w:sz w:val="20"/>
          <w:szCs w:val="20"/>
        </w:rPr>
        <w:t xml:space="preserve">The code now is much easier to </w:t>
      </w:r>
      <w:r w:rsidR="00FF5D40" w:rsidRPr="00E86F28">
        <w:rPr>
          <w:sz w:val="20"/>
          <w:szCs w:val="20"/>
        </w:rPr>
        <w:t>understand,</w:t>
      </w:r>
      <w:r w:rsidRPr="00E86F28">
        <w:rPr>
          <w:sz w:val="20"/>
          <w:szCs w:val="20"/>
        </w:rPr>
        <w:t xml:space="preserve"> and you can use it to create networks as big as you wish.</w:t>
      </w:r>
    </w:p>
    <w:p w14:paraId="687DC08F" w14:textId="04607107" w:rsidR="00DF055E" w:rsidRPr="00E86F28" w:rsidRDefault="00DF055E" w:rsidP="00CA62F1">
      <w:pPr>
        <w:pStyle w:val="BodyTextCont"/>
        <w:rPr>
          <w:sz w:val="20"/>
          <w:szCs w:val="20"/>
        </w:rPr>
      </w:pPr>
      <w:r w:rsidRPr="00E86F28">
        <w:rPr>
          <w:sz w:val="20"/>
          <w:szCs w:val="20"/>
        </w:rPr>
        <w:t>With the function define</w:t>
      </w:r>
      <w:r w:rsidR="00955586" w:rsidRPr="00E86F28">
        <w:rPr>
          <w:sz w:val="20"/>
          <w:szCs w:val="20"/>
        </w:rPr>
        <w:t>d</w:t>
      </w:r>
      <w:r w:rsidRPr="00E86F28">
        <w:rPr>
          <w:sz w:val="20"/>
          <w:szCs w:val="20"/>
        </w:rPr>
        <w:t xml:space="preserve"> above is very easy to run several models and compare them</w:t>
      </w:r>
      <w:r w:rsidR="00955586" w:rsidRPr="00E86F28">
        <w:rPr>
          <w:sz w:val="20"/>
          <w:szCs w:val="20"/>
        </w:rPr>
        <w:t>,</w:t>
      </w:r>
      <w:r w:rsidRPr="00E86F28">
        <w:rPr>
          <w:sz w:val="20"/>
          <w:szCs w:val="20"/>
        </w:rPr>
        <w:t xml:space="preserve"> as we have done in Figure </w:t>
      </w:r>
      <w:del w:id="105" w:author="Umberto Michelucci" w:date="2022-01-03T11:17:00Z">
        <w:r w:rsidR="00EF217C" w:rsidRPr="00E86F28" w:rsidDel="00861BDA">
          <w:rPr>
            <w:sz w:val="20"/>
            <w:szCs w:val="20"/>
          </w:rPr>
          <w:delText>15</w:delText>
        </w:r>
      </w:del>
      <w:ins w:id="106" w:author="Umberto Michelucci" w:date="2022-01-03T11:17:00Z">
        <w:r w:rsidR="00861BDA">
          <w:rPr>
            <w:sz w:val="20"/>
            <w:szCs w:val="20"/>
          </w:rPr>
          <w:t>3</w:t>
        </w:r>
      </w:ins>
      <w:r w:rsidRPr="00E86F28">
        <w:rPr>
          <w:sz w:val="20"/>
          <w:szCs w:val="20"/>
        </w:rPr>
        <w:t>-1</w:t>
      </w:r>
      <w:r w:rsidR="00955586" w:rsidRPr="00E86F28">
        <w:rPr>
          <w:sz w:val="20"/>
          <w:szCs w:val="20"/>
        </w:rPr>
        <w:t>8</w:t>
      </w:r>
      <w:r w:rsidRPr="00E86F28">
        <w:rPr>
          <w:sz w:val="20"/>
          <w:szCs w:val="20"/>
        </w:rPr>
        <w:t xml:space="preserve"> where we have tested 5 different models:</w:t>
      </w:r>
    </w:p>
    <w:p w14:paraId="3B510BE9" w14:textId="77777777" w:rsidR="00DF055E" w:rsidRPr="00E86F28" w:rsidRDefault="00DF055E" w:rsidP="00DF055E">
      <w:pPr>
        <w:pStyle w:val="Bullet"/>
        <w:rPr>
          <w:sz w:val="20"/>
          <w:szCs w:val="20"/>
        </w:rPr>
      </w:pPr>
      <w:r w:rsidRPr="00E86F28">
        <w:rPr>
          <w:sz w:val="20"/>
          <w:szCs w:val="20"/>
        </w:rPr>
        <w:t>1 layer and 10 neurons each layer</w:t>
      </w:r>
    </w:p>
    <w:p w14:paraId="2F42BAF1" w14:textId="77777777" w:rsidR="00DF055E" w:rsidRPr="00E86F28" w:rsidRDefault="00DF055E" w:rsidP="00DF055E">
      <w:pPr>
        <w:pStyle w:val="Bullet"/>
        <w:rPr>
          <w:sz w:val="20"/>
          <w:szCs w:val="20"/>
        </w:rPr>
      </w:pPr>
      <w:r w:rsidRPr="00E86F28">
        <w:rPr>
          <w:sz w:val="20"/>
          <w:szCs w:val="20"/>
        </w:rPr>
        <w:t>2 layers and 10 neurons each layer</w:t>
      </w:r>
    </w:p>
    <w:p w14:paraId="2E0A8C77" w14:textId="77777777" w:rsidR="00DF055E" w:rsidRPr="00E86F28" w:rsidRDefault="00DF055E" w:rsidP="00DF055E">
      <w:pPr>
        <w:pStyle w:val="Bullet"/>
        <w:rPr>
          <w:sz w:val="20"/>
          <w:szCs w:val="20"/>
        </w:rPr>
      </w:pPr>
      <w:r w:rsidRPr="00E86F28">
        <w:rPr>
          <w:sz w:val="20"/>
          <w:szCs w:val="20"/>
        </w:rPr>
        <w:t>3 layers and 10 neurons each layer</w:t>
      </w:r>
    </w:p>
    <w:p w14:paraId="65BB6DB2" w14:textId="77777777" w:rsidR="00DF055E" w:rsidRPr="00E86F28" w:rsidRDefault="00DF055E" w:rsidP="00DF055E">
      <w:pPr>
        <w:pStyle w:val="Bullet"/>
        <w:rPr>
          <w:sz w:val="20"/>
          <w:szCs w:val="20"/>
        </w:rPr>
      </w:pPr>
      <w:r w:rsidRPr="00E86F28">
        <w:rPr>
          <w:sz w:val="20"/>
          <w:szCs w:val="20"/>
        </w:rPr>
        <w:t>4 layers and 10 neurons each layer</w:t>
      </w:r>
    </w:p>
    <w:p w14:paraId="626C35E8" w14:textId="00593BA2" w:rsidR="00DF055E" w:rsidRPr="00E86F28" w:rsidRDefault="00DF055E" w:rsidP="00DF055E">
      <w:pPr>
        <w:pStyle w:val="Bullet"/>
        <w:rPr>
          <w:sz w:val="20"/>
          <w:szCs w:val="20"/>
        </w:rPr>
      </w:pPr>
      <w:r w:rsidRPr="00E86F28">
        <w:rPr>
          <w:sz w:val="20"/>
          <w:szCs w:val="20"/>
        </w:rPr>
        <w:t>4 layer and 100 neurons each layer</w:t>
      </w:r>
    </w:p>
    <w:p w14:paraId="2F8EE4E2" w14:textId="60293DD1" w:rsidR="00955586" w:rsidRPr="00E86F28" w:rsidRDefault="00E50F4D" w:rsidP="00E50F4D">
      <w:pPr>
        <w:pStyle w:val="BodyTextFirst"/>
        <w:jc w:val="center"/>
        <w:rPr>
          <w:sz w:val="20"/>
          <w:szCs w:val="16"/>
        </w:rPr>
      </w:pPr>
      <w:r w:rsidRPr="00E86F28">
        <w:rPr>
          <w:noProof/>
          <w:sz w:val="20"/>
          <w:szCs w:val="16"/>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2"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32E6E858" w:rsidR="00955586" w:rsidRPr="00E86F28" w:rsidRDefault="00955586" w:rsidP="00955586">
      <w:pPr>
        <w:pStyle w:val="FigureCaption"/>
        <w:rPr>
          <w:sz w:val="21"/>
          <w:szCs w:val="16"/>
        </w:rPr>
      </w:pPr>
      <w:r w:rsidRPr="00E86F28">
        <w:rPr>
          <w:sz w:val="21"/>
          <w:szCs w:val="16"/>
        </w:rPr>
        <w:t xml:space="preserve">Figure </w:t>
      </w:r>
      <w:del w:id="107" w:author="Umberto Michelucci" w:date="2022-01-03T11:17:00Z">
        <w:r w:rsidR="00FF5D40" w:rsidDel="00861BDA">
          <w:rPr>
            <w:sz w:val="21"/>
            <w:szCs w:val="16"/>
          </w:rPr>
          <w:delText>4</w:delText>
        </w:r>
      </w:del>
      <w:ins w:id="108" w:author="Umberto Michelucci" w:date="2022-01-03T11:17:00Z">
        <w:r w:rsidR="00861BDA">
          <w:rPr>
            <w:sz w:val="21"/>
            <w:szCs w:val="16"/>
          </w:rPr>
          <w:t>3</w:t>
        </w:r>
      </w:ins>
      <w:r w:rsidR="00FF5D40">
        <w:rPr>
          <w:sz w:val="21"/>
          <w:szCs w:val="16"/>
        </w:rPr>
        <w:t>-</w:t>
      </w:r>
      <w:r w:rsidRPr="00E86F28">
        <w:rPr>
          <w:sz w:val="21"/>
          <w:szCs w:val="16"/>
        </w:rPr>
        <w:t>18. The cost function vs epochs for 5 models as described in the legend.</w:t>
      </w:r>
    </w:p>
    <w:p w14:paraId="2ABD6D10" w14:textId="6A699128" w:rsidR="00955586" w:rsidRPr="00E86F28" w:rsidRDefault="00955586" w:rsidP="00955586">
      <w:pPr>
        <w:pStyle w:val="BodyTextFirst"/>
        <w:rPr>
          <w:sz w:val="20"/>
          <w:szCs w:val="16"/>
        </w:rPr>
      </w:pPr>
      <w:r w:rsidRPr="00E86F28">
        <w:rPr>
          <w:sz w:val="20"/>
          <w:szCs w:val="16"/>
        </w:rPr>
        <w:lastRenderedPageBreak/>
        <w:t>In case you are wondering</w:t>
      </w:r>
      <w:r w:rsidR="00B36BD6" w:rsidRPr="00E86F28">
        <w:rPr>
          <w:sz w:val="20"/>
          <w:szCs w:val="16"/>
        </w:rPr>
        <w:t>,</w:t>
      </w:r>
      <w:r w:rsidRPr="00E86F28">
        <w:rPr>
          <w:sz w:val="20"/>
          <w:szCs w:val="16"/>
        </w:rPr>
        <w:t xml:space="preserve"> the model with 4 layers with each 100 neurons</w:t>
      </w:r>
      <w:r w:rsidR="00B36BD6" w:rsidRPr="00E86F28">
        <w:rPr>
          <w:sz w:val="20"/>
          <w:szCs w:val="16"/>
        </w:rPr>
        <w:t>,</w:t>
      </w:r>
      <w:r w:rsidRPr="00E86F28">
        <w:rPr>
          <w:sz w:val="20"/>
          <w:szCs w:val="16"/>
        </w:rPr>
        <w:t xml:space="preserve"> that seems much better than the others</w:t>
      </w:r>
      <w:r w:rsidR="00B36BD6" w:rsidRPr="00E86F28">
        <w:rPr>
          <w:sz w:val="20"/>
          <w:szCs w:val="16"/>
        </w:rPr>
        <w:t>,</w:t>
      </w:r>
      <w:r w:rsidRPr="00E86F28">
        <w:rPr>
          <w:sz w:val="20"/>
          <w:szCs w:val="16"/>
        </w:rPr>
        <w:t xml:space="preserve"> is starting to go in the overfitting regime, with a train set accuracy of 9</w:t>
      </w:r>
      <w:r w:rsidR="000B44BB" w:rsidRPr="00E86F28">
        <w:rPr>
          <w:sz w:val="20"/>
          <w:szCs w:val="16"/>
        </w:rPr>
        <w:t>1</w:t>
      </w:r>
      <w:r w:rsidRPr="00E86F28">
        <w:rPr>
          <w:sz w:val="20"/>
          <w:szCs w:val="16"/>
        </w:rPr>
        <w:t>% and of 8</w:t>
      </w:r>
      <w:r w:rsidR="00795C35" w:rsidRPr="00E86F28">
        <w:rPr>
          <w:sz w:val="20"/>
          <w:szCs w:val="16"/>
        </w:rPr>
        <w:t>7</w:t>
      </w:r>
      <w:r w:rsidRPr="00E86F28">
        <w:rPr>
          <w:sz w:val="20"/>
          <w:szCs w:val="16"/>
        </w:rPr>
        <w:t>% on the dev set (after only 200 epochs).</w:t>
      </w:r>
    </w:p>
    <w:p w14:paraId="1DE92147" w14:textId="71B34BEA" w:rsidR="00DF055E" w:rsidRPr="00E86F28" w:rsidRDefault="00DF055E" w:rsidP="00E04CA7">
      <w:pPr>
        <w:pStyle w:val="Heading3"/>
        <w:rPr>
          <w:sz w:val="28"/>
          <w:szCs w:val="22"/>
        </w:rPr>
      </w:pPr>
      <w:bookmarkStart w:id="109" w:name="_Toc86998092"/>
      <w:r w:rsidRPr="00E86F28">
        <w:rPr>
          <w:sz w:val="28"/>
          <w:szCs w:val="22"/>
        </w:rPr>
        <w:t>Advantages of additional hidden layers</w:t>
      </w:r>
      <w:bookmarkEnd w:id="109"/>
    </w:p>
    <w:p w14:paraId="3849919D" w14:textId="66B6C581" w:rsidR="00DF055E" w:rsidRPr="00E86F28" w:rsidRDefault="00DF055E" w:rsidP="00DF055E">
      <w:pPr>
        <w:pStyle w:val="BodyTextFirst"/>
        <w:rPr>
          <w:sz w:val="20"/>
          <w:szCs w:val="16"/>
        </w:rPr>
      </w:pPr>
      <w:r w:rsidRPr="00E86F28">
        <w:rPr>
          <w:sz w:val="20"/>
          <w:szCs w:val="16"/>
        </w:rPr>
        <w:t xml:space="preserve">It is instructive to play with the models. Try varying number of layers, number of neurons, how to initialize the weights and so on. If you invest some </w:t>
      </w:r>
      <w:proofErr w:type="gramStart"/>
      <w:r w:rsidRPr="00E86F28">
        <w:rPr>
          <w:sz w:val="20"/>
          <w:szCs w:val="16"/>
        </w:rPr>
        <w:t>time</w:t>
      </w:r>
      <w:proofErr w:type="gramEnd"/>
      <w:r w:rsidRPr="00E86F28">
        <w:rPr>
          <w:sz w:val="20"/>
          <w:szCs w:val="16"/>
        </w:rPr>
        <w:t xml:space="preserve"> you can reach an accuracy of over 90% in few minutes of running time, but that requires some work. If you try several </w:t>
      </w:r>
      <w:proofErr w:type="gramStart"/>
      <w:r w:rsidRPr="00E86F28">
        <w:rPr>
          <w:sz w:val="20"/>
          <w:szCs w:val="16"/>
        </w:rPr>
        <w:t>models</w:t>
      </w:r>
      <w:proofErr w:type="gramEnd"/>
      <w:r w:rsidRPr="00E86F28">
        <w:rPr>
          <w:sz w:val="20"/>
          <w:szCs w:val="16"/>
        </w:rPr>
        <w:t xml:space="preserve"> you may realize that in this case using several layers does not seem to bring benefits versus a network with just one. This is often the case. </w:t>
      </w:r>
    </w:p>
    <w:p w14:paraId="796405B4" w14:textId="77777777" w:rsidR="00DF055E" w:rsidRPr="00E86F28" w:rsidRDefault="00DF055E" w:rsidP="00DF055E">
      <w:pPr>
        <w:pStyle w:val="BodyTextCont"/>
        <w:rPr>
          <w:sz w:val="20"/>
          <w:szCs w:val="20"/>
        </w:rPr>
      </w:pPr>
      <w:r w:rsidRPr="00E86F28">
        <w:rPr>
          <w:sz w:val="20"/>
          <w:szCs w:val="20"/>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86F28" w:rsidRDefault="00DF055E" w:rsidP="00DF055E">
      <w:pPr>
        <w:pStyle w:val="BodyTextCont"/>
        <w:rPr>
          <w:sz w:val="20"/>
          <w:szCs w:val="20"/>
        </w:rPr>
      </w:pPr>
      <w:r w:rsidRPr="00E86F28">
        <w:rPr>
          <w:sz w:val="20"/>
          <w:szCs w:val="20"/>
        </w:rPr>
        <w:t>Empirically it has been shown that networks with more layers require much smaller number of neurons to reach the same results and usually generalize better to unknown data.</w:t>
      </w:r>
    </w:p>
    <w:p w14:paraId="572705E4" w14:textId="37C537DC" w:rsidR="00EE6783" w:rsidRPr="00E86F28" w:rsidRDefault="00EE6783" w:rsidP="00EE6783">
      <w:pPr>
        <w:pStyle w:val="NoteTipCaution"/>
        <w:rPr>
          <w:sz w:val="22"/>
          <w:szCs w:val="20"/>
        </w:rPr>
      </w:pPr>
      <w:r w:rsidRPr="00E86F28">
        <w:rPr>
          <w:rStyle w:val="Strong"/>
          <w:sz w:val="22"/>
          <w:szCs w:val="20"/>
        </w:rPr>
        <w:t>Note</w:t>
      </w:r>
      <w:r w:rsidRPr="00E86F28">
        <w:rPr>
          <w:sz w:val="22"/>
          <w:szCs w:val="20"/>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86F28" w:rsidRDefault="00EE6783" w:rsidP="00EE6783">
      <w:pPr>
        <w:pStyle w:val="BodyTextFirst"/>
        <w:rPr>
          <w:sz w:val="20"/>
          <w:szCs w:val="16"/>
        </w:rPr>
      </w:pPr>
      <w:r w:rsidRPr="00E86F28">
        <w:rPr>
          <w:sz w:val="20"/>
          <w:szCs w:val="16"/>
        </w:rPr>
        <w:t xml:space="preserve">In addition, having more layers may allow your network to learn different aspects of your inputs. For example, one layer may learn to recognize vertical edges of an image, and another horizontal </w:t>
      </w:r>
      <w:proofErr w:type="gramStart"/>
      <w:r w:rsidRPr="00E86F28">
        <w:rPr>
          <w:sz w:val="20"/>
          <w:szCs w:val="16"/>
        </w:rPr>
        <w:t>ones</w:t>
      </w:r>
      <w:proofErr w:type="gramEnd"/>
      <w:r w:rsidRPr="00E86F28">
        <w:rPr>
          <w:sz w:val="20"/>
          <w:szCs w:val="16"/>
        </w:rPr>
        <w:t>.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86F28" w:rsidRDefault="00254C78" w:rsidP="00EE6783">
      <w:pPr>
        <w:pStyle w:val="BodyTextCont"/>
        <w:rPr>
          <w:sz w:val="20"/>
          <w:szCs w:val="20"/>
        </w:rPr>
      </w:pPr>
      <w:r w:rsidRPr="00E86F28">
        <w:rPr>
          <w:sz w:val="20"/>
          <w:szCs w:val="20"/>
        </w:rPr>
        <w:t>As a simple example, imagine</w:t>
      </w:r>
      <w:r w:rsidR="00EE6783" w:rsidRPr="00E86F28">
        <w:rPr>
          <w:sz w:val="20"/>
          <w:szCs w:val="20"/>
        </w:rPr>
        <w:t xml:space="preserve"> </w:t>
      </w:r>
      <w:r w:rsidRPr="00E86F28">
        <w:rPr>
          <w:sz w:val="20"/>
          <w:szCs w:val="20"/>
        </w:rPr>
        <w:t>predicting</w:t>
      </w:r>
      <w:r w:rsidR="00EE6783" w:rsidRPr="00E86F28">
        <w:rPr>
          <w:sz w:val="20"/>
          <w:szCs w:val="20"/>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86F28" w:rsidRDefault="00B91736" w:rsidP="00B91736">
      <w:pPr>
        <w:pStyle w:val="Heading2"/>
        <w:rPr>
          <w:sz w:val="32"/>
          <w:szCs w:val="22"/>
        </w:rPr>
      </w:pPr>
      <w:bookmarkStart w:id="110" w:name="_Toc86998093"/>
      <w:r w:rsidRPr="00E86F28">
        <w:rPr>
          <w:sz w:val="32"/>
          <w:szCs w:val="22"/>
        </w:rPr>
        <w:lastRenderedPageBreak/>
        <w:t>Comparing different networks</w:t>
      </w:r>
      <w:bookmarkEnd w:id="110"/>
    </w:p>
    <w:p w14:paraId="1CE96530" w14:textId="05D049A4" w:rsidR="00B91736" w:rsidRPr="00E86F28" w:rsidRDefault="00B91736" w:rsidP="00B91736">
      <w:pPr>
        <w:pStyle w:val="BodyTextFirst"/>
        <w:rPr>
          <w:sz w:val="20"/>
          <w:szCs w:val="16"/>
        </w:rPr>
      </w:pPr>
      <w:r w:rsidRPr="00E86F28">
        <w:rPr>
          <w:sz w:val="20"/>
          <w:szCs w:val="16"/>
        </w:rPr>
        <w:t xml:space="preserve">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w:t>
      </w:r>
      <w:del w:id="111" w:author="Umberto Michelucci" w:date="2022-01-03T11:17:00Z">
        <w:r w:rsidR="00817606" w:rsidDel="00861BDA">
          <w:rPr>
            <w:sz w:val="20"/>
            <w:szCs w:val="16"/>
          </w:rPr>
          <w:delText>4</w:delText>
        </w:r>
      </w:del>
      <w:ins w:id="112" w:author="Umberto Michelucci" w:date="2022-01-03T11:17:00Z">
        <w:r w:rsidR="00861BDA">
          <w:rPr>
            <w:sz w:val="20"/>
            <w:szCs w:val="16"/>
          </w:rPr>
          <w:t>3</w:t>
        </w:r>
      </w:ins>
      <w:r w:rsidRPr="00E86F28">
        <w:rPr>
          <w:sz w:val="20"/>
          <w:szCs w:val="16"/>
        </w:rPr>
        <w:t>-19, where we have plotted the cost function as it decreases for different number of neurons. The calculations have been performed with a mini-batch gradient descent with a batch size of 50, one hidden layer with respectively 1,</w:t>
      </w:r>
      <w:r w:rsidR="003852AE" w:rsidRPr="00E86F28">
        <w:rPr>
          <w:sz w:val="20"/>
          <w:szCs w:val="16"/>
        </w:rPr>
        <w:t xml:space="preserve"> </w:t>
      </w:r>
      <w:r w:rsidRPr="00E86F28">
        <w:rPr>
          <w:sz w:val="20"/>
          <w:szCs w:val="16"/>
        </w:rPr>
        <w:t>5,</w:t>
      </w:r>
      <w:r w:rsidR="003852AE" w:rsidRPr="00E86F28">
        <w:rPr>
          <w:sz w:val="20"/>
          <w:szCs w:val="16"/>
        </w:rPr>
        <w:t xml:space="preserve"> </w:t>
      </w:r>
      <w:r w:rsidRPr="00E86F28">
        <w:rPr>
          <w:sz w:val="20"/>
          <w:szCs w:val="16"/>
        </w:rPr>
        <w:t>15 and 30 neurons and a learning rate of 0.0</w:t>
      </w:r>
      <w:r w:rsidR="00710B65" w:rsidRPr="00E86F28">
        <w:rPr>
          <w:sz w:val="20"/>
          <w:szCs w:val="16"/>
        </w:rPr>
        <w:t>001</w:t>
      </w:r>
      <w:r w:rsidRPr="00E86F28">
        <w:rPr>
          <w:sz w:val="20"/>
          <w:szCs w:val="16"/>
        </w:rPr>
        <w:t xml:space="preserve">. You can see how moving from one neuron to five immediately make the convergence faster. But further increasing the number of neurons </w:t>
      </w:r>
      <w:r w:rsidR="003852AE" w:rsidRPr="00E86F28">
        <w:rPr>
          <w:sz w:val="20"/>
          <w:szCs w:val="16"/>
        </w:rPr>
        <w:t>does not</w:t>
      </w:r>
      <w:r w:rsidRPr="00E86F28">
        <w:rPr>
          <w:sz w:val="20"/>
          <w:szCs w:val="16"/>
        </w:rPr>
        <w:t xml:space="preserve"> bring as much improvement. For example, increasing from 15 to 30 brings no improvement at all.</w:t>
      </w:r>
    </w:p>
    <w:p w14:paraId="1A51F9A5" w14:textId="77777777" w:rsidR="00D0449A" w:rsidRPr="00E86F28" w:rsidRDefault="00D0449A" w:rsidP="00B91736">
      <w:pPr>
        <w:pStyle w:val="BodyTextFirst"/>
        <w:rPr>
          <w:sz w:val="20"/>
          <w:szCs w:val="16"/>
        </w:rPr>
      </w:pPr>
    </w:p>
    <w:p w14:paraId="1BACC2D4" w14:textId="3882138F" w:rsidR="003852AE" w:rsidRPr="00E86F28" w:rsidRDefault="00D0449A" w:rsidP="00D0449A">
      <w:pPr>
        <w:pStyle w:val="BodyTextFirst"/>
        <w:jc w:val="center"/>
        <w:rPr>
          <w:sz w:val="20"/>
          <w:szCs w:val="16"/>
        </w:rPr>
      </w:pPr>
      <w:r w:rsidRPr="00E86F28">
        <w:rPr>
          <w:noProof/>
          <w:sz w:val="20"/>
          <w:szCs w:val="16"/>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3"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1EAEC864" w:rsidR="003852AE" w:rsidRPr="00E86F28" w:rsidRDefault="003852AE" w:rsidP="003852AE">
      <w:pPr>
        <w:pStyle w:val="FigureCaption"/>
        <w:rPr>
          <w:sz w:val="21"/>
          <w:szCs w:val="16"/>
        </w:rPr>
      </w:pPr>
      <w:r w:rsidRPr="00E86F28">
        <w:rPr>
          <w:sz w:val="21"/>
          <w:szCs w:val="16"/>
        </w:rPr>
        <w:t xml:space="preserve">Figure </w:t>
      </w:r>
      <w:del w:id="113" w:author="Umberto Michelucci" w:date="2022-01-03T11:17:00Z">
        <w:r w:rsidR="00817606" w:rsidDel="00861BDA">
          <w:rPr>
            <w:sz w:val="21"/>
            <w:szCs w:val="16"/>
          </w:rPr>
          <w:delText>4</w:delText>
        </w:r>
      </w:del>
      <w:ins w:id="114" w:author="Umberto Michelucci" w:date="2022-01-03T11:17:00Z">
        <w:r w:rsidR="00861BDA">
          <w:rPr>
            <w:sz w:val="21"/>
            <w:szCs w:val="16"/>
          </w:rPr>
          <w:t>3</w:t>
        </w:r>
      </w:ins>
      <w:r w:rsidRPr="00E86F28">
        <w:rPr>
          <w:sz w:val="21"/>
          <w:szCs w:val="16"/>
        </w:rPr>
        <w:t>-19.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86F28">
        <w:rPr>
          <w:sz w:val="21"/>
          <w:szCs w:val="16"/>
        </w:rPr>
        <w:t>001</w:t>
      </w:r>
      <w:r w:rsidRPr="00E86F28">
        <w:rPr>
          <w:sz w:val="21"/>
          <w:szCs w:val="16"/>
        </w:rPr>
        <w:t>.</w:t>
      </w:r>
    </w:p>
    <w:p w14:paraId="3AFAA383" w14:textId="665C7926" w:rsidR="003852AE" w:rsidRPr="00E86F28" w:rsidRDefault="003852AE" w:rsidP="003852AE">
      <w:pPr>
        <w:pStyle w:val="BodyTextFirst"/>
        <w:rPr>
          <w:sz w:val="20"/>
          <w:szCs w:val="16"/>
        </w:rPr>
      </w:pPr>
      <w:r w:rsidRPr="00E86F28">
        <w:rPr>
          <w:sz w:val="20"/>
          <w:szCs w:val="16"/>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w:t>
      </w:r>
      <w:r w:rsidRPr="00E86F28">
        <w:rPr>
          <w:sz w:val="20"/>
          <w:szCs w:val="16"/>
        </w:rPr>
        <w:lastRenderedPageBreak/>
        <w:t xml:space="preserve">number of weights to each layer, and the number of learnable parameters in our layer </w:t>
      </w:r>
      <m:oMath>
        <m:r>
          <w:rPr>
            <w:rFonts w:ascii="Cambria Math" w:hAnsi="Cambria Math"/>
            <w:sz w:val="20"/>
            <w:szCs w:val="16"/>
          </w:rPr>
          <m:t>l</m:t>
        </m:r>
      </m:oMath>
      <w:r w:rsidRPr="00E86F28">
        <w:rPr>
          <w:sz w:val="20"/>
          <w:szCs w:val="16"/>
        </w:rPr>
        <w:t xml:space="preserve"> that we will indicate with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is given by the total number of elements in the matrix </w:t>
      </w:r>
      <m:oMath>
        <m:sSup>
          <m:sSupPr>
            <m:ctrlPr>
              <w:rPr>
                <w:rFonts w:ascii="Cambria Math" w:hAnsi="Cambria Math"/>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that is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(where we have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by definition) plus the number of biases we have (in each layer we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biases). The number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can then be written as:</w:t>
      </w:r>
    </w:p>
    <w:p w14:paraId="04A0928E" w14:textId="1F230CB5" w:rsidR="003852AE" w:rsidRPr="00E86F28" w:rsidRDefault="003852AE" w:rsidP="003852AE">
      <w:pPr>
        <w:pStyle w:val="BodyTextFirst"/>
        <w:rPr>
          <w:sz w:val="20"/>
          <w:szCs w:val="16"/>
        </w:rPr>
      </w:pPr>
    </w:p>
    <w:p w14:paraId="2A0E8749" w14:textId="31EEA49D" w:rsidR="003852AE" w:rsidRPr="00E86F28" w:rsidRDefault="006E6E3E" w:rsidP="003852AE">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 xml:space="preserve">+1) </m:t>
          </m:r>
        </m:oMath>
      </m:oMathPara>
    </w:p>
    <w:p w14:paraId="1EAB3B4C" w14:textId="77777777" w:rsidR="003852AE" w:rsidRPr="00E86F28" w:rsidRDefault="003852AE" w:rsidP="003852AE">
      <w:pPr>
        <w:pStyle w:val="BodyTextFirst"/>
        <w:rPr>
          <w:sz w:val="20"/>
          <w:szCs w:val="16"/>
        </w:rPr>
      </w:pPr>
    </w:p>
    <w:p w14:paraId="48FEE456" w14:textId="3BD4BA27" w:rsidR="003852AE" w:rsidRPr="00E86F28" w:rsidRDefault="003852AE" w:rsidP="003852AE">
      <w:pPr>
        <w:pStyle w:val="BodyTextFirst"/>
        <w:rPr>
          <w:sz w:val="20"/>
          <w:szCs w:val="16"/>
        </w:rPr>
      </w:pPr>
      <w:r w:rsidRPr="00E86F28">
        <w:rPr>
          <w:sz w:val="20"/>
          <w:szCs w:val="16"/>
        </w:rPr>
        <w:t xml:space="preserve">So that the total number of learnable parameters in our network (indicated here with </w:t>
      </w:r>
      <m:oMath>
        <m:r>
          <w:rPr>
            <w:rFonts w:ascii="Cambria Math" w:hAnsi="Cambria Math"/>
            <w:sz w:val="20"/>
            <w:szCs w:val="16"/>
          </w:rPr>
          <m:t>Q</m:t>
        </m:r>
      </m:oMath>
      <w:r w:rsidRPr="00E86F28">
        <w:rPr>
          <w:sz w:val="20"/>
          <w:szCs w:val="16"/>
        </w:rPr>
        <w:t xml:space="preserve">) can be written as </w:t>
      </w:r>
    </w:p>
    <w:p w14:paraId="526A2ADF" w14:textId="1ABE332B" w:rsidR="003852AE" w:rsidRPr="00E86F28" w:rsidRDefault="003852AE" w:rsidP="003852AE">
      <w:pPr>
        <w:pStyle w:val="BodyTextFirst"/>
        <w:rPr>
          <w:sz w:val="20"/>
          <w:szCs w:val="16"/>
        </w:rPr>
      </w:pPr>
    </w:p>
    <w:p w14:paraId="4071C467" w14:textId="3FCAA920" w:rsidR="003852AE" w:rsidRPr="00E86F28" w:rsidRDefault="003852AE" w:rsidP="003852AE">
      <w:pPr>
        <w:pStyle w:val="BodyTextFirst"/>
        <w:rPr>
          <w:sz w:val="20"/>
          <w:szCs w:val="16"/>
        </w:rPr>
      </w:pPr>
      <m:oMathPara>
        <m:oMath>
          <m:r>
            <w:rPr>
              <w:rFonts w:ascii="Cambria Math" w:hAnsi="Cambria Math"/>
              <w:sz w:val="20"/>
              <w:szCs w:val="16"/>
            </w:rPr>
            <m:t>Q=</m:t>
          </m:r>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L</m:t>
              </m:r>
            </m:sup>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+1)</m:t>
              </m:r>
            </m:e>
          </m:nary>
        </m:oMath>
      </m:oMathPara>
    </w:p>
    <w:p w14:paraId="0DBDABBA" w14:textId="6AB44679" w:rsidR="003852AE" w:rsidRPr="00E86F28" w:rsidRDefault="003852AE" w:rsidP="003852AE">
      <w:pPr>
        <w:pStyle w:val="BodyTextFirst"/>
        <w:rPr>
          <w:sz w:val="20"/>
          <w:szCs w:val="16"/>
        </w:rPr>
      </w:pPr>
    </w:p>
    <w:p w14:paraId="04082198" w14:textId="53D077E0" w:rsidR="003852AE" w:rsidRPr="00E86F28" w:rsidRDefault="003852AE" w:rsidP="003852AE">
      <w:pPr>
        <w:pStyle w:val="BodyTextFirst"/>
        <w:rPr>
          <w:sz w:val="20"/>
          <w:szCs w:val="16"/>
        </w:rPr>
      </w:pPr>
      <w:r w:rsidRPr="00E86F28">
        <w:rPr>
          <w:sz w:val="20"/>
          <w:szCs w:val="16"/>
        </w:rPr>
        <w:t xml:space="preserve">Where by definition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Now please note that the parameter </w:t>
      </w:r>
      <m:oMath>
        <m:r>
          <w:rPr>
            <w:rFonts w:ascii="Cambria Math" w:hAnsi="Cambria Math"/>
            <w:sz w:val="20"/>
            <w:szCs w:val="16"/>
          </w:rPr>
          <m:t>Q</m:t>
        </m:r>
      </m:oMath>
      <w:r w:rsidRPr="00E86F28">
        <w:rPr>
          <w:sz w:val="20"/>
          <w:szCs w:val="16"/>
        </w:rPr>
        <w:t xml:space="preserve"> of our network is strongly architecture dependent. Let us calculate it in some</w:t>
      </w:r>
      <w:r w:rsidR="003A5A7C" w:rsidRPr="00E86F28">
        <w:rPr>
          <w:sz w:val="20"/>
          <w:szCs w:val="16"/>
        </w:rPr>
        <w:t xml:space="preserve"> practical</w:t>
      </w:r>
      <w:r w:rsidRPr="00E86F28">
        <w:rPr>
          <w:sz w:val="20"/>
          <w:szCs w:val="16"/>
        </w:rPr>
        <w:t xml:space="preserve"> examples </w:t>
      </w:r>
      <w:r w:rsidR="00B36BD6" w:rsidRPr="00E86F28">
        <w:rPr>
          <w:sz w:val="20"/>
          <w:szCs w:val="16"/>
        </w:rPr>
        <w:t xml:space="preserve">(see Table </w:t>
      </w:r>
      <w:del w:id="115" w:author="Umberto Michelucci" w:date="2022-01-03T11:17:00Z">
        <w:r w:rsidR="00B36BD6" w:rsidRPr="00E86F28" w:rsidDel="00861BDA">
          <w:rPr>
            <w:sz w:val="20"/>
            <w:szCs w:val="16"/>
          </w:rPr>
          <w:delText>15</w:delText>
        </w:r>
      </w:del>
      <w:ins w:id="116" w:author="Umberto Michelucci" w:date="2022-01-03T11:17:00Z">
        <w:r w:rsidR="00861BDA">
          <w:rPr>
            <w:sz w:val="20"/>
            <w:szCs w:val="16"/>
          </w:rPr>
          <w:t>3</w:t>
        </w:r>
      </w:ins>
      <w:r w:rsidR="00B36BD6" w:rsidRPr="00E86F28">
        <w:rPr>
          <w:sz w:val="20"/>
          <w:szCs w:val="16"/>
        </w:rPr>
        <w:t>-5)</w:t>
      </w:r>
      <w:r w:rsidRPr="00E86F28">
        <w:rPr>
          <w:sz w:val="20"/>
          <w:szCs w:val="16"/>
        </w:rPr>
        <w:t>.</w:t>
      </w:r>
    </w:p>
    <w:p w14:paraId="40B8535A" w14:textId="072E2191" w:rsidR="00E50F4D" w:rsidRPr="00E86F28" w:rsidRDefault="00B36BD6" w:rsidP="00B36BD6">
      <w:pPr>
        <w:pStyle w:val="TableCaption"/>
        <w:rPr>
          <w:sz w:val="21"/>
          <w:szCs w:val="16"/>
        </w:rPr>
      </w:pPr>
      <w:bookmarkStart w:id="117" w:name="_Hlk65055616"/>
      <w:r w:rsidRPr="00E86F28">
        <w:rPr>
          <w:sz w:val="21"/>
          <w:szCs w:val="16"/>
        </w:rPr>
        <w:t xml:space="preserve">Table </w:t>
      </w:r>
      <w:del w:id="118" w:author="Umberto Michelucci" w:date="2022-01-03T11:17:00Z">
        <w:r w:rsidRPr="00E86F28" w:rsidDel="00861BDA">
          <w:rPr>
            <w:sz w:val="21"/>
            <w:szCs w:val="16"/>
          </w:rPr>
          <w:delText>15</w:delText>
        </w:r>
      </w:del>
      <w:ins w:id="119" w:author="Umberto Michelucci" w:date="2022-01-03T11:17:00Z">
        <w:r w:rsidR="00861BDA">
          <w:rPr>
            <w:sz w:val="21"/>
            <w:szCs w:val="16"/>
          </w:rPr>
          <w:t>3</w:t>
        </w:r>
      </w:ins>
      <w:r w:rsidRPr="00E86F28">
        <w:rPr>
          <w:sz w:val="21"/>
          <w:szCs w:val="16"/>
        </w:rPr>
        <w:t xml:space="preserve">-5. Some examples of different network architectures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86F28" w14:paraId="0B40344F" w14:textId="77777777" w:rsidTr="00E50F4D">
        <w:tc>
          <w:tcPr>
            <w:tcW w:w="2615" w:type="dxa"/>
            <w:tcBorders>
              <w:top w:val="single" w:sz="4" w:space="0" w:color="auto"/>
              <w:left w:val="nil"/>
              <w:bottom w:val="single" w:sz="4" w:space="0" w:color="auto"/>
              <w:right w:val="nil"/>
            </w:tcBorders>
          </w:tcPr>
          <w:bookmarkEnd w:id="117"/>
          <w:p w14:paraId="433E21B0" w14:textId="1B982BF4" w:rsidR="00E50F4D" w:rsidRPr="00E86F28" w:rsidRDefault="00E50F4D" w:rsidP="00E50F4D">
            <w:pPr>
              <w:pStyle w:val="BodyTextFirst"/>
              <w:jc w:val="center"/>
              <w:rPr>
                <w:rStyle w:val="Strong"/>
                <w:sz w:val="20"/>
                <w:szCs w:val="16"/>
              </w:rPr>
            </w:pPr>
            <w:r w:rsidRPr="00E86F28">
              <w:rPr>
                <w:rStyle w:val="Strong"/>
                <w:sz w:val="20"/>
                <w:szCs w:val="16"/>
              </w:rPr>
              <w:t>Network architecture</w:t>
            </w:r>
          </w:p>
        </w:tc>
        <w:tc>
          <w:tcPr>
            <w:tcW w:w="3420" w:type="dxa"/>
            <w:tcBorders>
              <w:top w:val="single" w:sz="4" w:space="0" w:color="auto"/>
              <w:left w:val="nil"/>
              <w:bottom w:val="single" w:sz="4" w:space="0" w:color="auto"/>
              <w:right w:val="nil"/>
            </w:tcBorders>
          </w:tcPr>
          <w:p w14:paraId="419F3547" w14:textId="6F2A3A31" w:rsidR="00E50F4D" w:rsidRPr="00E86F28" w:rsidRDefault="00E50F4D" w:rsidP="00E50F4D">
            <w:pPr>
              <w:pStyle w:val="BodyTextFirst"/>
              <w:jc w:val="center"/>
              <w:rPr>
                <w:rStyle w:val="Strong"/>
                <w:sz w:val="20"/>
                <w:szCs w:val="16"/>
              </w:rPr>
            </w:pPr>
            <w:r w:rsidRPr="00E86F28">
              <w:rPr>
                <w:rStyle w:val="Strong"/>
                <w:sz w:val="20"/>
                <w:szCs w:val="16"/>
              </w:rPr>
              <w:t xml:space="preserve">Parameter </w:t>
            </w:r>
            <m:oMath>
              <m:r>
                <w:rPr>
                  <w:rStyle w:val="Strong"/>
                  <w:rFonts w:ascii="Cambria Math" w:hAnsi="Cambria Math"/>
                  <w:sz w:val="20"/>
                  <w:szCs w:val="16"/>
                </w:rPr>
                <m:t>Q</m:t>
              </m:r>
            </m:oMath>
            <w:r w:rsidRPr="00E86F28">
              <w:rPr>
                <w:rStyle w:val="Strong"/>
                <w:sz w:val="20"/>
                <w:szCs w:val="16"/>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86F28" w:rsidRDefault="00E50F4D" w:rsidP="00E50F4D">
            <w:pPr>
              <w:pStyle w:val="BodyTextFirst"/>
              <w:jc w:val="center"/>
              <w:rPr>
                <w:rStyle w:val="Strong"/>
                <w:sz w:val="20"/>
                <w:szCs w:val="16"/>
              </w:rPr>
            </w:pPr>
            <w:r w:rsidRPr="00E86F28">
              <w:rPr>
                <w:rStyle w:val="Strong"/>
                <w:sz w:val="20"/>
                <w:szCs w:val="16"/>
              </w:rPr>
              <w:t>Number of neurons</w:t>
            </w:r>
          </w:p>
        </w:tc>
      </w:tr>
      <w:tr w:rsidR="00E50F4D" w:rsidRPr="00E86F28" w14:paraId="5CA50E97" w14:textId="77777777" w:rsidTr="00E50F4D">
        <w:tc>
          <w:tcPr>
            <w:tcW w:w="2615" w:type="dxa"/>
            <w:tcBorders>
              <w:top w:val="single" w:sz="4" w:space="0" w:color="auto"/>
              <w:left w:val="nil"/>
              <w:bottom w:val="nil"/>
              <w:right w:val="nil"/>
            </w:tcBorders>
          </w:tcPr>
          <w:p w14:paraId="3923816F" w14:textId="25517F90" w:rsidR="00E50F4D" w:rsidRPr="00E86F28" w:rsidRDefault="00E50F4D" w:rsidP="00E50F4D">
            <w:pPr>
              <w:pStyle w:val="BodyTextFirst"/>
              <w:jc w:val="left"/>
              <w:rPr>
                <w:sz w:val="20"/>
                <w:szCs w:val="16"/>
              </w:rPr>
            </w:pPr>
            <w:r w:rsidRPr="00E86F28">
              <w:rPr>
                <w:rStyle w:val="Strong"/>
                <w:sz w:val="20"/>
                <w:szCs w:val="16"/>
              </w:rPr>
              <w:t>Network A</w:t>
            </w:r>
            <w:r w:rsidRPr="00E86F28">
              <w:rPr>
                <w:sz w:val="20"/>
                <w:szCs w:val="16"/>
              </w:rPr>
              <w:t xml:space="preserve">: 784 features, 2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=15</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p>
        </w:tc>
        <w:tc>
          <w:tcPr>
            <w:tcW w:w="3420" w:type="dxa"/>
            <w:tcBorders>
              <w:top w:val="single" w:sz="4" w:space="0" w:color="auto"/>
              <w:left w:val="nil"/>
              <w:bottom w:val="nil"/>
              <w:right w:val="nil"/>
            </w:tcBorders>
          </w:tcPr>
          <w:p w14:paraId="222944C9" w14:textId="42E09E72" w:rsidR="00E50F4D" w:rsidRPr="00E86F28" w:rsidRDefault="006E6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m:t>
                </m:r>
                <m:r>
                  <m:rPr>
                    <m:sty m:val="p"/>
                  </m:rPr>
                  <w:rPr>
                    <w:rFonts w:ascii="Cambria Math" w:hAnsi="Cambria Math"/>
                    <w:sz w:val="20"/>
                    <w:szCs w:val="16"/>
                  </w:rPr>
                  <m:t>15(784+1)+10*(15+1)=11935</m:t>
                </m:r>
              </m:oMath>
            </m:oMathPara>
          </w:p>
        </w:tc>
        <w:tc>
          <w:tcPr>
            <w:tcW w:w="2255" w:type="dxa"/>
            <w:tcBorders>
              <w:top w:val="single" w:sz="4" w:space="0" w:color="auto"/>
              <w:left w:val="nil"/>
              <w:bottom w:val="nil"/>
              <w:right w:val="nil"/>
            </w:tcBorders>
          </w:tcPr>
          <w:p w14:paraId="2440951C" w14:textId="4522A6A7" w:rsidR="00E50F4D" w:rsidRPr="00E86F28" w:rsidRDefault="00E50F4D" w:rsidP="00E50F4D">
            <w:pPr>
              <w:pStyle w:val="BodyTextFirst"/>
              <w:jc w:val="center"/>
              <w:rPr>
                <w:sz w:val="20"/>
                <w:szCs w:val="16"/>
              </w:rPr>
            </w:pPr>
            <w:r w:rsidRPr="00E86F28">
              <w:rPr>
                <w:sz w:val="20"/>
                <w:szCs w:val="16"/>
              </w:rPr>
              <w:t>25</w:t>
            </w:r>
          </w:p>
        </w:tc>
      </w:tr>
      <w:tr w:rsidR="00E50F4D" w:rsidRPr="00E86F28" w14:paraId="1F14B356" w14:textId="77777777" w:rsidTr="00E50F4D">
        <w:tc>
          <w:tcPr>
            <w:tcW w:w="2615" w:type="dxa"/>
            <w:tcBorders>
              <w:top w:val="nil"/>
              <w:left w:val="nil"/>
              <w:bottom w:val="nil"/>
              <w:right w:val="nil"/>
            </w:tcBorders>
          </w:tcPr>
          <w:p w14:paraId="432D9245" w14:textId="58264903" w:rsidR="00E50F4D" w:rsidRPr="00E86F28" w:rsidRDefault="00E50F4D" w:rsidP="00E50F4D">
            <w:pPr>
              <w:pStyle w:val="BodyTextFirst"/>
              <w:jc w:val="left"/>
              <w:rPr>
                <w:sz w:val="20"/>
                <w:szCs w:val="16"/>
              </w:rPr>
            </w:pPr>
            <w:r w:rsidRPr="00E86F28">
              <w:rPr>
                <w:rStyle w:val="Strong"/>
                <w:sz w:val="20"/>
                <w:szCs w:val="16"/>
              </w:rPr>
              <w:t>Network B</w:t>
            </w:r>
            <w:r w:rsidRPr="00E86F28">
              <w:rPr>
                <w:sz w:val="20"/>
                <w:szCs w:val="16"/>
              </w:rPr>
              <w:t xml:space="preserve">: 784 features, 16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15</m:t>
                  </m:r>
                </m:sub>
              </m:sSub>
              <m:r>
                <w:rPr>
                  <w:rFonts w:ascii="Cambria Math" w:hAnsi="Cambria Math"/>
                  <w:sz w:val="20"/>
                  <w:szCs w:val="16"/>
                </w:rPr>
                <m:t>=1</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16</m:t>
                  </m:r>
                </m:sub>
              </m:sSub>
              <m:r>
                <w:rPr>
                  <w:rFonts w:ascii="Cambria Math" w:hAnsi="Cambria Math"/>
                  <w:sz w:val="20"/>
                  <w:szCs w:val="16"/>
                </w:rPr>
                <m:t>=10</m:t>
              </m:r>
            </m:oMath>
          </w:p>
        </w:tc>
        <w:tc>
          <w:tcPr>
            <w:tcW w:w="3420" w:type="dxa"/>
            <w:tcBorders>
              <w:top w:val="nil"/>
              <w:left w:val="nil"/>
              <w:bottom w:val="nil"/>
              <w:right w:val="nil"/>
            </w:tcBorders>
          </w:tcPr>
          <w:p w14:paraId="46512B9F" w14:textId="7A5A3FFD" w:rsidR="00E50F4D" w:rsidRPr="00E86F28" w:rsidRDefault="006E6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r>
                  <m:rPr>
                    <m:sty m:val="p"/>
                  </m:rPr>
                  <w:rPr>
                    <w:rFonts w:ascii="Cambria Math" w:hAnsi="Cambria Math"/>
                    <w:sz w:val="20"/>
                    <w:szCs w:val="16"/>
                  </w:rPr>
                  <m:t>1*(784+1)+1*(1+1)+…+10*(1+1)=923</m:t>
                </m:r>
              </m:oMath>
            </m:oMathPara>
          </w:p>
        </w:tc>
        <w:tc>
          <w:tcPr>
            <w:tcW w:w="2255" w:type="dxa"/>
            <w:tcBorders>
              <w:top w:val="nil"/>
              <w:left w:val="nil"/>
              <w:bottom w:val="nil"/>
              <w:right w:val="nil"/>
            </w:tcBorders>
          </w:tcPr>
          <w:p w14:paraId="33034256" w14:textId="4CCE2F71" w:rsidR="00E50F4D" w:rsidRPr="00E86F28" w:rsidRDefault="00E50F4D" w:rsidP="00E50F4D">
            <w:pPr>
              <w:pStyle w:val="BodyTextFirst"/>
              <w:jc w:val="center"/>
              <w:rPr>
                <w:sz w:val="20"/>
                <w:szCs w:val="16"/>
              </w:rPr>
            </w:pPr>
            <w:r w:rsidRPr="00E86F28">
              <w:rPr>
                <w:sz w:val="20"/>
                <w:szCs w:val="16"/>
              </w:rPr>
              <w:t>25</w:t>
            </w:r>
          </w:p>
        </w:tc>
      </w:tr>
      <w:tr w:rsidR="00E50F4D" w:rsidRPr="00E86F28" w14:paraId="6FA00943" w14:textId="77777777" w:rsidTr="00E50F4D">
        <w:tc>
          <w:tcPr>
            <w:tcW w:w="2615" w:type="dxa"/>
            <w:tcBorders>
              <w:top w:val="nil"/>
              <w:left w:val="nil"/>
              <w:bottom w:val="single" w:sz="4" w:space="0" w:color="auto"/>
              <w:right w:val="nil"/>
            </w:tcBorders>
          </w:tcPr>
          <w:p w14:paraId="7830B8C4" w14:textId="391FC0AF" w:rsidR="00E50F4D" w:rsidRPr="00E86F28" w:rsidRDefault="00E50F4D" w:rsidP="00E50F4D">
            <w:pPr>
              <w:pStyle w:val="BodyTextFirst"/>
              <w:jc w:val="left"/>
              <w:rPr>
                <w:sz w:val="20"/>
                <w:szCs w:val="16"/>
              </w:rPr>
            </w:pPr>
            <w:r w:rsidRPr="00E86F28">
              <w:rPr>
                <w:rStyle w:val="Strong"/>
                <w:sz w:val="20"/>
                <w:szCs w:val="16"/>
              </w:rPr>
              <w:t>Network C</w:t>
            </w:r>
            <w:r w:rsidRPr="00E86F28">
              <w:rPr>
                <w:sz w:val="20"/>
                <w:szCs w:val="16"/>
              </w:rPr>
              <w:t xml:space="preserve">: 784 features, 3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=10</m:t>
              </m:r>
            </m:oMath>
          </w:p>
        </w:tc>
        <w:tc>
          <w:tcPr>
            <w:tcW w:w="3420" w:type="dxa"/>
            <w:tcBorders>
              <w:top w:val="nil"/>
              <w:left w:val="nil"/>
              <w:bottom w:val="single" w:sz="4" w:space="0" w:color="auto"/>
              <w:right w:val="nil"/>
            </w:tcBorders>
          </w:tcPr>
          <w:p w14:paraId="002D1ED5" w14:textId="7171AFD8" w:rsidR="00E50F4D" w:rsidRPr="00E86F28" w:rsidRDefault="006E6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C</m:t>
                    </m:r>
                  </m:sub>
                </m:sSub>
                <m:r>
                  <w:rPr>
                    <w:rFonts w:ascii="Cambria Math" w:hAnsi="Cambria Math"/>
                    <w:sz w:val="20"/>
                    <w:szCs w:val="16"/>
                  </w:rPr>
                  <m:t>=</m:t>
                </m:r>
                <m:r>
                  <m:rPr>
                    <m:sty m:val="p"/>
                  </m:rPr>
                  <w:rPr>
                    <w:rFonts w:ascii="Cambria Math" w:hAnsi="Cambria Math"/>
                    <w:sz w:val="20"/>
                    <w:szCs w:val="16"/>
                  </w:rPr>
                  <m:t>10*(784+1)+10*(10+1)+10*(10+1)=8070</m:t>
                </m:r>
              </m:oMath>
            </m:oMathPara>
          </w:p>
        </w:tc>
        <w:tc>
          <w:tcPr>
            <w:tcW w:w="2255" w:type="dxa"/>
            <w:tcBorders>
              <w:top w:val="nil"/>
              <w:left w:val="nil"/>
              <w:bottom w:val="single" w:sz="4" w:space="0" w:color="auto"/>
              <w:right w:val="nil"/>
            </w:tcBorders>
          </w:tcPr>
          <w:p w14:paraId="5E048CF2" w14:textId="7A9F5078" w:rsidR="00E50F4D" w:rsidRPr="00E86F28" w:rsidRDefault="00E50F4D" w:rsidP="00E50F4D">
            <w:pPr>
              <w:pStyle w:val="BodyTextFirst"/>
              <w:jc w:val="center"/>
              <w:rPr>
                <w:sz w:val="20"/>
                <w:szCs w:val="16"/>
              </w:rPr>
            </w:pPr>
            <w:r w:rsidRPr="00E86F28">
              <w:rPr>
                <w:sz w:val="20"/>
                <w:szCs w:val="16"/>
              </w:rPr>
              <w:t>30</w:t>
            </w:r>
          </w:p>
        </w:tc>
      </w:tr>
    </w:tbl>
    <w:p w14:paraId="4687849E" w14:textId="77777777" w:rsidR="008875BB" w:rsidRPr="00E86F28" w:rsidRDefault="008875BB" w:rsidP="003852AE">
      <w:pPr>
        <w:pStyle w:val="BodyTextFirst"/>
        <w:rPr>
          <w:sz w:val="20"/>
          <w:szCs w:val="16"/>
        </w:rPr>
      </w:pPr>
    </w:p>
    <w:p w14:paraId="3291C6F4" w14:textId="77777777" w:rsidR="003A5A7C" w:rsidRPr="00E86F28" w:rsidRDefault="003A5A7C" w:rsidP="003A5A7C">
      <w:pPr>
        <w:pStyle w:val="BodyTextFirst"/>
        <w:rPr>
          <w:sz w:val="20"/>
          <w:szCs w:val="16"/>
        </w:rPr>
      </w:pPr>
      <w:r w:rsidRPr="00E86F28">
        <w:rPr>
          <w:sz w:val="20"/>
          <w:szCs w:val="16"/>
        </w:rPr>
        <w:t xml:space="preserve">Draw your attention to network A and B. Both have 25 neurons, but the parameter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xml:space="preserve"> is much bigger (more than a factor of ten) than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oMath>
      <w:r w:rsidRPr="00E86F28">
        <w:rPr>
          <w:sz w:val="20"/>
          <w:szCs w:val="16"/>
        </w:rPr>
        <w:t>. You can easily imagine how network A will be much more flexible in learning than network B, even if the number of neurons is the same.</w:t>
      </w:r>
    </w:p>
    <w:p w14:paraId="39C42298" w14:textId="3EEEBBE0" w:rsidR="003A5A7C" w:rsidRPr="00E86F28" w:rsidRDefault="003A5A7C" w:rsidP="00227E09">
      <w:pPr>
        <w:pStyle w:val="NoteTipCaution"/>
        <w:rPr>
          <w:sz w:val="22"/>
          <w:szCs w:val="20"/>
        </w:rPr>
      </w:pPr>
      <w:r w:rsidRPr="00E86F28">
        <w:rPr>
          <w:rStyle w:val="Strong"/>
          <w:sz w:val="22"/>
          <w:szCs w:val="20"/>
        </w:rPr>
        <w:t>Note</w:t>
      </w:r>
      <w:r w:rsidRPr="00E86F28">
        <w:rPr>
          <w:sz w:val="22"/>
          <w:szCs w:val="20"/>
        </w:rPr>
        <w:t xml:space="preserve"> </w:t>
      </w:r>
      <m:oMath>
        <m:r>
          <w:rPr>
            <w:rFonts w:ascii="Cambria Math" w:hAnsi="Cambria Math"/>
            <w:sz w:val="22"/>
            <w:szCs w:val="20"/>
          </w:rPr>
          <m:t>Q</m:t>
        </m:r>
      </m:oMath>
      <w:r w:rsidRPr="00E86F28">
        <w:rPr>
          <w:sz w:val="22"/>
          <w:szCs w:val="20"/>
        </w:rPr>
        <w:t xml:space="preserve"> in practice is not a measure of how complex or how good a network is. This is not the case and it may well happen that of all the neurons only a few will play a role</w:t>
      </w:r>
      <w:r w:rsidR="00A5518C" w:rsidRPr="00E86F28">
        <w:rPr>
          <w:sz w:val="22"/>
          <w:szCs w:val="20"/>
        </w:rPr>
        <w:t>,</w:t>
      </w:r>
      <w:r w:rsidRPr="00E86F28">
        <w:rPr>
          <w:sz w:val="22"/>
          <w:szCs w:val="20"/>
        </w:rPr>
        <w:t xml:space="preserve"> therefore only calculating </w:t>
      </w:r>
      <m:oMath>
        <m:r>
          <w:rPr>
            <w:rFonts w:ascii="Cambria Math" w:hAnsi="Cambria Math"/>
            <w:sz w:val="22"/>
            <w:szCs w:val="20"/>
          </w:rPr>
          <m:t>Q</m:t>
        </m:r>
      </m:oMath>
      <w:r w:rsidRPr="00E86F28">
        <w:rPr>
          <w:sz w:val="22"/>
          <w:szCs w:val="20"/>
        </w:rPr>
        <w:t xml:space="preserve"> in this way will not tell the entire story. There is a vast amount of research on the so-called effective degrees of freedom of deep neural networks but that would go way beyond the scope of this book. </w:t>
      </w:r>
      <w:r w:rsidRPr="00E86F28">
        <w:rPr>
          <w:sz w:val="22"/>
          <w:szCs w:val="20"/>
        </w:rPr>
        <w:lastRenderedPageBreak/>
        <w:t>But this parameter will give a good rule of thumb in deciding if the set of models you want to test are hopefully in a reasonable complexity progression.</w:t>
      </w:r>
    </w:p>
    <w:p w14:paraId="03C9F379" w14:textId="434129E8" w:rsidR="00227E09" w:rsidRPr="00E86F28" w:rsidRDefault="00227E09" w:rsidP="00227E09">
      <w:pPr>
        <w:pStyle w:val="BodyTextFirst"/>
        <w:rPr>
          <w:sz w:val="20"/>
          <w:szCs w:val="16"/>
        </w:rPr>
      </w:pPr>
      <w:r w:rsidRPr="00E86F28">
        <w:rPr>
          <w:sz w:val="20"/>
          <w:szCs w:val="16"/>
        </w:rPr>
        <w:t xml:space="preserve">Nonetheless, checking </w:t>
      </w:r>
      <m:oMath>
        <m:r>
          <w:rPr>
            <w:rFonts w:ascii="Cambria Math" w:hAnsi="Cambria Math"/>
            <w:sz w:val="20"/>
            <w:szCs w:val="16"/>
          </w:rPr>
          <m:t>Q</m:t>
        </m:r>
      </m:oMath>
      <w:r w:rsidRPr="00E86F28">
        <w:rPr>
          <w:sz w:val="20"/>
          <w:szCs w:val="16"/>
        </w:rPr>
        <w:t xml:space="preserve"> for the model you want to test may give you some hints on which you should neglect and which you should try. For example, let us consider the cases we have tested in Figure </w:t>
      </w:r>
      <w:del w:id="120" w:author="Umberto Michelucci" w:date="2022-01-03T11:17:00Z">
        <w:r w:rsidR="00817606" w:rsidDel="00861BDA">
          <w:rPr>
            <w:sz w:val="20"/>
            <w:szCs w:val="16"/>
          </w:rPr>
          <w:delText>4</w:delText>
        </w:r>
      </w:del>
      <w:ins w:id="121" w:author="Umberto Michelucci" w:date="2022-01-03T11:17:00Z">
        <w:r w:rsidR="00861BDA">
          <w:rPr>
            <w:sz w:val="20"/>
            <w:szCs w:val="16"/>
          </w:rPr>
          <w:t>3</w:t>
        </w:r>
      </w:ins>
      <w:r w:rsidRPr="00E86F28">
        <w:rPr>
          <w:sz w:val="20"/>
          <w:szCs w:val="16"/>
        </w:rPr>
        <w:t xml:space="preserve">-19 and let us calculate the parameter </w:t>
      </w:r>
      <m:oMath>
        <m:r>
          <w:rPr>
            <w:rFonts w:ascii="Cambria Math" w:hAnsi="Cambria Math"/>
            <w:sz w:val="20"/>
            <w:szCs w:val="16"/>
          </w:rPr>
          <m:t>Q</m:t>
        </m:r>
      </m:oMath>
      <w:r w:rsidRPr="00E86F28">
        <w:rPr>
          <w:sz w:val="20"/>
          <w:szCs w:val="16"/>
        </w:rPr>
        <w:t xml:space="preserve"> for each network (see Table </w:t>
      </w:r>
      <w:r w:rsidR="00817606">
        <w:rPr>
          <w:sz w:val="20"/>
          <w:szCs w:val="16"/>
        </w:rPr>
        <w:t>4</w:t>
      </w:r>
      <w:r w:rsidRPr="00E86F28">
        <w:rPr>
          <w:sz w:val="20"/>
          <w:szCs w:val="16"/>
        </w:rPr>
        <w:t>-6).</w:t>
      </w:r>
    </w:p>
    <w:p w14:paraId="630F026C" w14:textId="77BC991F" w:rsidR="00227E09" w:rsidRPr="00E86F28" w:rsidRDefault="00227E09" w:rsidP="00227E09">
      <w:pPr>
        <w:pStyle w:val="TableCaption"/>
        <w:rPr>
          <w:sz w:val="21"/>
          <w:szCs w:val="16"/>
        </w:rPr>
      </w:pPr>
      <w:r w:rsidRPr="00E86F28">
        <w:rPr>
          <w:sz w:val="21"/>
          <w:szCs w:val="16"/>
        </w:rPr>
        <w:t xml:space="preserve">Table </w:t>
      </w:r>
      <w:r w:rsidR="00817606">
        <w:rPr>
          <w:sz w:val="21"/>
          <w:szCs w:val="16"/>
        </w:rPr>
        <w:t>4</w:t>
      </w:r>
      <w:r w:rsidRPr="00E86F28">
        <w:rPr>
          <w:sz w:val="21"/>
          <w:szCs w:val="16"/>
        </w:rPr>
        <w:t xml:space="preserve">-6. Network architectures tested in Figure </w:t>
      </w:r>
      <w:del w:id="122" w:author="Umberto Michelucci" w:date="2022-01-03T11:17:00Z">
        <w:r w:rsidRPr="00E86F28" w:rsidDel="00861BDA">
          <w:rPr>
            <w:sz w:val="21"/>
            <w:szCs w:val="16"/>
          </w:rPr>
          <w:delText>15</w:delText>
        </w:r>
      </w:del>
      <w:ins w:id="123" w:author="Umberto Michelucci" w:date="2022-01-03T11:17:00Z">
        <w:r w:rsidR="00861BDA">
          <w:rPr>
            <w:sz w:val="21"/>
            <w:szCs w:val="16"/>
          </w:rPr>
          <w:t>3</w:t>
        </w:r>
      </w:ins>
      <w:r w:rsidRPr="00E86F28">
        <w:rPr>
          <w:sz w:val="21"/>
          <w:szCs w:val="16"/>
        </w:rPr>
        <w:t xml:space="preserve">-19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86F28"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86F28" w:rsidRDefault="00227E09" w:rsidP="00227E09">
            <w:pPr>
              <w:pStyle w:val="BodyTextFirst"/>
              <w:spacing w:after="0"/>
              <w:jc w:val="center"/>
              <w:rPr>
                <w:b/>
                <w:bCs/>
                <w:sz w:val="20"/>
                <w:szCs w:val="16"/>
              </w:rPr>
            </w:pPr>
            <w:r w:rsidRPr="00E86F28">
              <w:rPr>
                <w:b/>
                <w:bCs/>
                <w:sz w:val="20"/>
                <w:szCs w:val="16"/>
              </w:rPr>
              <w:t>Network architecture</w:t>
            </w:r>
          </w:p>
        </w:tc>
        <w:tc>
          <w:tcPr>
            <w:tcW w:w="3420" w:type="dxa"/>
            <w:tcBorders>
              <w:top w:val="single" w:sz="4" w:space="0" w:color="auto"/>
              <w:left w:val="nil"/>
              <w:bottom w:val="single" w:sz="4" w:space="0" w:color="auto"/>
              <w:right w:val="nil"/>
            </w:tcBorders>
          </w:tcPr>
          <w:p w14:paraId="03F03233" w14:textId="5FEF9944" w:rsidR="00227E09" w:rsidRPr="00E86F28" w:rsidRDefault="00227E09" w:rsidP="00227E09">
            <w:pPr>
              <w:pStyle w:val="BodyTextFirst"/>
              <w:spacing w:after="0"/>
              <w:jc w:val="center"/>
              <w:rPr>
                <w:b/>
                <w:bCs/>
                <w:sz w:val="20"/>
                <w:szCs w:val="16"/>
              </w:rPr>
            </w:pPr>
            <w:r w:rsidRPr="00E86F28">
              <w:rPr>
                <w:b/>
                <w:bCs/>
                <w:sz w:val="20"/>
                <w:szCs w:val="16"/>
              </w:rPr>
              <w:t xml:space="preserve">Parameter </w:t>
            </w:r>
            <m:oMath>
              <m:r>
                <w:rPr>
                  <w:rFonts w:ascii="Cambria Math" w:hAnsi="Cambria Math"/>
                  <w:sz w:val="20"/>
                  <w:szCs w:val="16"/>
                </w:rPr>
                <m:t>Q</m:t>
              </m:r>
            </m:oMath>
            <w:r w:rsidRPr="00E86F28">
              <w:rPr>
                <w:b/>
                <w:bCs/>
                <w:sz w:val="20"/>
                <w:szCs w:val="16"/>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86F28" w:rsidRDefault="00227E09" w:rsidP="00227E09">
            <w:pPr>
              <w:pStyle w:val="BodyTextFirst"/>
              <w:spacing w:after="0"/>
              <w:jc w:val="center"/>
              <w:rPr>
                <w:b/>
                <w:bCs/>
                <w:sz w:val="20"/>
                <w:szCs w:val="16"/>
              </w:rPr>
            </w:pPr>
            <w:r w:rsidRPr="00E86F28">
              <w:rPr>
                <w:b/>
                <w:bCs/>
                <w:sz w:val="20"/>
                <w:szCs w:val="16"/>
              </w:rPr>
              <w:t>Number of neurons</w:t>
            </w:r>
          </w:p>
        </w:tc>
      </w:tr>
      <w:tr w:rsidR="00227E09" w:rsidRPr="00E86F28" w14:paraId="62387D92" w14:textId="77777777" w:rsidTr="00F52E9D">
        <w:tc>
          <w:tcPr>
            <w:tcW w:w="2615" w:type="dxa"/>
            <w:tcBorders>
              <w:top w:val="single" w:sz="4" w:space="0" w:color="auto"/>
              <w:left w:val="nil"/>
              <w:bottom w:val="nil"/>
              <w:right w:val="nil"/>
            </w:tcBorders>
          </w:tcPr>
          <w:p w14:paraId="26BEFE6C" w14:textId="6B0F9307" w:rsidR="00227E09" w:rsidRPr="00E86F28" w:rsidRDefault="00227E09" w:rsidP="00227E09">
            <w:pPr>
              <w:pStyle w:val="BodyTextFirst"/>
              <w:jc w:val="center"/>
              <w:rPr>
                <w:sz w:val="20"/>
                <w:szCs w:val="16"/>
              </w:rPr>
            </w:pPr>
            <w:r w:rsidRPr="00E86F28">
              <w:rPr>
                <w:sz w:val="20"/>
                <w:szCs w:val="16"/>
              </w:rPr>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E86F28" w:rsidRDefault="00227E09" w:rsidP="00227E09">
            <w:pPr>
              <w:pStyle w:val="BodyTextFirst"/>
              <w:spacing w:after="0"/>
              <w:jc w:val="center"/>
              <w:rPr>
                <w:sz w:val="20"/>
                <w:szCs w:val="16"/>
              </w:rPr>
            </w:pPr>
            <m:oMathPara>
              <m:oMath>
                <m:r>
                  <w:rPr>
                    <w:rFonts w:ascii="Cambria Math" w:hAnsi="Cambria Math"/>
                    <w:sz w:val="20"/>
                    <w:szCs w:val="16"/>
                  </w:rPr>
                  <m:t>Q=1*</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1+1</m:t>
                    </m:r>
                  </m:e>
                </m:d>
                <m:r>
                  <w:rPr>
                    <w:rFonts w:ascii="Cambria Math" w:hAnsi="Cambria Math"/>
                    <w:sz w:val="20"/>
                    <w:szCs w:val="16"/>
                  </w:rPr>
                  <m:t>=895</m:t>
                </m:r>
              </m:oMath>
            </m:oMathPara>
          </w:p>
        </w:tc>
        <w:tc>
          <w:tcPr>
            <w:tcW w:w="2255" w:type="dxa"/>
            <w:tcBorders>
              <w:top w:val="single" w:sz="4" w:space="0" w:color="auto"/>
              <w:left w:val="nil"/>
              <w:bottom w:val="nil"/>
              <w:right w:val="nil"/>
            </w:tcBorders>
          </w:tcPr>
          <w:p w14:paraId="33731D51" w14:textId="4DD3DCC0" w:rsidR="00227E09" w:rsidRPr="00E86F28" w:rsidRDefault="00227E09" w:rsidP="00227E09">
            <w:pPr>
              <w:pStyle w:val="BodyTextFirst"/>
              <w:spacing w:after="0"/>
              <w:jc w:val="center"/>
              <w:rPr>
                <w:sz w:val="20"/>
                <w:szCs w:val="16"/>
              </w:rPr>
            </w:pPr>
            <w:r w:rsidRPr="00E86F28">
              <w:rPr>
                <w:sz w:val="20"/>
                <w:szCs w:val="16"/>
              </w:rPr>
              <w:t>11</w:t>
            </w:r>
          </w:p>
        </w:tc>
      </w:tr>
      <w:tr w:rsidR="00227E09" w:rsidRPr="00E86F28" w14:paraId="581DB169" w14:textId="77777777" w:rsidTr="00F52E9D">
        <w:tc>
          <w:tcPr>
            <w:tcW w:w="2615" w:type="dxa"/>
            <w:tcBorders>
              <w:top w:val="nil"/>
              <w:left w:val="nil"/>
              <w:bottom w:val="nil"/>
              <w:right w:val="nil"/>
            </w:tcBorders>
          </w:tcPr>
          <w:p w14:paraId="2C363F61" w14:textId="22044802" w:rsidR="00227E09" w:rsidRPr="00E86F28" w:rsidRDefault="00227E09" w:rsidP="00227E09">
            <w:pPr>
              <w:pStyle w:val="BodyTextFirst"/>
              <w:jc w:val="center"/>
              <w:rPr>
                <w:sz w:val="20"/>
                <w:szCs w:val="16"/>
              </w:rPr>
            </w:pPr>
            <w:r w:rsidRPr="00E86F28">
              <w:rPr>
                <w:sz w:val="20"/>
                <w:szCs w:val="16"/>
              </w:rPr>
              <w:t>784 features, 1 layer with 5 neuron, 1 layer with 10 neurons</w:t>
            </w:r>
          </w:p>
        </w:tc>
        <w:tc>
          <w:tcPr>
            <w:tcW w:w="3420" w:type="dxa"/>
            <w:tcBorders>
              <w:top w:val="nil"/>
              <w:left w:val="nil"/>
              <w:bottom w:val="nil"/>
              <w:right w:val="nil"/>
            </w:tcBorders>
          </w:tcPr>
          <w:p w14:paraId="382A30F3" w14:textId="1B050901" w:rsidR="00227E09" w:rsidRPr="00E86F28" w:rsidRDefault="00227E09" w:rsidP="00227E09">
            <w:pPr>
              <w:pStyle w:val="BodyTextFirst"/>
              <w:spacing w:after="0"/>
              <w:jc w:val="center"/>
              <w:rPr>
                <w:sz w:val="20"/>
                <w:szCs w:val="16"/>
              </w:rPr>
            </w:pPr>
            <m:oMathPara>
              <m:oMath>
                <m:r>
                  <w:rPr>
                    <w:rFonts w:ascii="Cambria Math" w:hAnsi="Cambria Math"/>
                    <w:sz w:val="20"/>
                    <w:szCs w:val="16"/>
                  </w:rPr>
                  <m:t>Q=5*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5+1</m:t>
                    </m:r>
                  </m:e>
                </m:d>
                <m:r>
                  <w:rPr>
                    <w:rFonts w:ascii="Cambria Math" w:hAnsi="Cambria Math"/>
                    <w:sz w:val="20"/>
                    <w:szCs w:val="16"/>
                  </w:rPr>
                  <m:t>=3985</m:t>
                </m:r>
              </m:oMath>
            </m:oMathPara>
          </w:p>
        </w:tc>
        <w:tc>
          <w:tcPr>
            <w:tcW w:w="2255" w:type="dxa"/>
            <w:tcBorders>
              <w:top w:val="nil"/>
              <w:left w:val="nil"/>
              <w:bottom w:val="nil"/>
              <w:right w:val="nil"/>
            </w:tcBorders>
          </w:tcPr>
          <w:p w14:paraId="45A4A368" w14:textId="305C8D11" w:rsidR="00227E09" w:rsidRPr="00E86F28" w:rsidRDefault="00227E09" w:rsidP="00227E09">
            <w:pPr>
              <w:pStyle w:val="BodyTextFirst"/>
              <w:spacing w:after="0"/>
              <w:jc w:val="center"/>
              <w:rPr>
                <w:sz w:val="20"/>
                <w:szCs w:val="16"/>
              </w:rPr>
            </w:pPr>
            <w:r w:rsidRPr="00E86F28">
              <w:rPr>
                <w:sz w:val="20"/>
                <w:szCs w:val="16"/>
              </w:rPr>
              <w:t>15</w:t>
            </w:r>
          </w:p>
        </w:tc>
      </w:tr>
      <w:tr w:rsidR="00227E09" w:rsidRPr="00E86F28" w14:paraId="446C74A4" w14:textId="77777777" w:rsidTr="00227E09">
        <w:tc>
          <w:tcPr>
            <w:tcW w:w="2615" w:type="dxa"/>
            <w:tcBorders>
              <w:top w:val="nil"/>
              <w:left w:val="nil"/>
              <w:bottom w:val="nil"/>
              <w:right w:val="nil"/>
            </w:tcBorders>
          </w:tcPr>
          <w:p w14:paraId="062BE0D1" w14:textId="4EBD3FF2" w:rsidR="00227E09" w:rsidRPr="00E86F28" w:rsidRDefault="00227E09" w:rsidP="00227E09">
            <w:pPr>
              <w:pStyle w:val="BodyTextFirst"/>
              <w:jc w:val="center"/>
              <w:rPr>
                <w:sz w:val="20"/>
                <w:szCs w:val="16"/>
              </w:rPr>
            </w:pPr>
            <w:r w:rsidRPr="00E86F28">
              <w:rPr>
                <w:sz w:val="20"/>
                <w:szCs w:val="16"/>
              </w:rPr>
              <w:t>784 features, 1 layer with 15 neuron, 1 layer with 10 neurons</w:t>
            </w:r>
          </w:p>
        </w:tc>
        <w:tc>
          <w:tcPr>
            <w:tcW w:w="3420" w:type="dxa"/>
            <w:tcBorders>
              <w:top w:val="nil"/>
              <w:left w:val="nil"/>
              <w:bottom w:val="nil"/>
              <w:right w:val="nil"/>
            </w:tcBorders>
          </w:tcPr>
          <w:p w14:paraId="5C5C52F8" w14:textId="32CC1AB2" w:rsidR="00227E09" w:rsidRPr="00E86F28" w:rsidRDefault="00227E09" w:rsidP="00227E09">
            <w:pPr>
              <w:pStyle w:val="BodyTextFirst"/>
              <w:spacing w:after="0"/>
              <w:jc w:val="center"/>
              <w:rPr>
                <w:sz w:val="20"/>
                <w:szCs w:val="16"/>
              </w:rPr>
            </w:pPr>
            <m:oMathPara>
              <m:oMath>
                <m:r>
                  <w:rPr>
                    <w:rFonts w:ascii="Cambria Math" w:hAnsi="Cambria Math"/>
                    <w:sz w:val="20"/>
                    <w:szCs w:val="16"/>
                  </w:rPr>
                  <m:t>Q=15*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tc>
        <w:tc>
          <w:tcPr>
            <w:tcW w:w="2255" w:type="dxa"/>
            <w:tcBorders>
              <w:top w:val="nil"/>
              <w:left w:val="nil"/>
              <w:bottom w:val="nil"/>
              <w:right w:val="nil"/>
            </w:tcBorders>
          </w:tcPr>
          <w:p w14:paraId="5CE7D1E7" w14:textId="7879759E" w:rsidR="00227E09" w:rsidRPr="00E86F28" w:rsidRDefault="00227E09" w:rsidP="00227E09">
            <w:pPr>
              <w:pStyle w:val="BodyTextFirst"/>
              <w:spacing w:after="0"/>
              <w:jc w:val="center"/>
              <w:rPr>
                <w:sz w:val="20"/>
                <w:szCs w:val="16"/>
              </w:rPr>
            </w:pPr>
            <w:r w:rsidRPr="00E86F28">
              <w:rPr>
                <w:sz w:val="20"/>
                <w:szCs w:val="16"/>
              </w:rPr>
              <w:t>25</w:t>
            </w:r>
          </w:p>
        </w:tc>
      </w:tr>
      <w:tr w:rsidR="00227E09" w:rsidRPr="00E86F28" w14:paraId="18F02862" w14:textId="77777777" w:rsidTr="00F52E9D">
        <w:tc>
          <w:tcPr>
            <w:tcW w:w="2615" w:type="dxa"/>
            <w:tcBorders>
              <w:top w:val="nil"/>
              <w:left w:val="nil"/>
              <w:bottom w:val="single" w:sz="4" w:space="0" w:color="auto"/>
              <w:right w:val="nil"/>
            </w:tcBorders>
          </w:tcPr>
          <w:p w14:paraId="3BC05D4B" w14:textId="3E25ABB5" w:rsidR="00227E09" w:rsidRPr="00E86F28" w:rsidRDefault="00227E09" w:rsidP="00227E09">
            <w:pPr>
              <w:pStyle w:val="BodyTextFirst"/>
              <w:jc w:val="center"/>
              <w:rPr>
                <w:sz w:val="20"/>
                <w:szCs w:val="16"/>
              </w:rPr>
            </w:pPr>
            <w:r w:rsidRPr="00E86F28">
              <w:rPr>
                <w:sz w:val="20"/>
                <w:szCs w:val="16"/>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86F28" w:rsidRDefault="00227E09" w:rsidP="00227E09">
            <w:pPr>
              <w:pStyle w:val="BodyTextFirst"/>
              <w:jc w:val="center"/>
              <w:rPr>
                <w:sz w:val="20"/>
                <w:szCs w:val="16"/>
              </w:rPr>
            </w:pPr>
            <m:oMathPara>
              <m:oMath>
                <m:r>
                  <w:rPr>
                    <w:rFonts w:ascii="Cambria Math" w:hAnsi="Cambria Math"/>
                    <w:sz w:val="20"/>
                    <w:szCs w:val="16"/>
                  </w:rPr>
                  <m:t>Q=30*</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30+1</m:t>
                    </m:r>
                  </m:e>
                </m:d>
                <m:r>
                  <w:rPr>
                    <w:rFonts w:ascii="Cambria Math" w:hAnsi="Cambria Math"/>
                    <w:sz w:val="20"/>
                    <w:szCs w:val="16"/>
                  </w:rPr>
                  <m:t>=23860</m:t>
                </m:r>
              </m:oMath>
            </m:oMathPara>
          </w:p>
        </w:tc>
        <w:tc>
          <w:tcPr>
            <w:tcW w:w="2255" w:type="dxa"/>
            <w:tcBorders>
              <w:top w:val="nil"/>
              <w:left w:val="nil"/>
              <w:bottom w:val="single" w:sz="4" w:space="0" w:color="auto"/>
              <w:right w:val="nil"/>
            </w:tcBorders>
          </w:tcPr>
          <w:p w14:paraId="5748A509" w14:textId="57FCDFC0" w:rsidR="00227E09" w:rsidRPr="00E86F28" w:rsidRDefault="00227E09" w:rsidP="00227E09">
            <w:pPr>
              <w:pStyle w:val="BodyTextFirst"/>
              <w:jc w:val="center"/>
              <w:rPr>
                <w:sz w:val="20"/>
                <w:szCs w:val="16"/>
              </w:rPr>
            </w:pPr>
            <w:r w:rsidRPr="00E86F28">
              <w:rPr>
                <w:sz w:val="20"/>
                <w:szCs w:val="16"/>
              </w:rPr>
              <w:t>40</w:t>
            </w:r>
          </w:p>
        </w:tc>
      </w:tr>
    </w:tbl>
    <w:p w14:paraId="5077268D" w14:textId="77777777" w:rsidR="00227E09" w:rsidRPr="00E86F28" w:rsidRDefault="00227E09" w:rsidP="00227E09">
      <w:pPr>
        <w:pStyle w:val="BodyTextFirst"/>
        <w:rPr>
          <w:sz w:val="20"/>
          <w:szCs w:val="16"/>
        </w:rPr>
      </w:pPr>
    </w:p>
    <w:p w14:paraId="0E4C2EBC" w14:textId="602D9256" w:rsidR="00227E09" w:rsidRPr="00E86F28" w:rsidRDefault="00227E09" w:rsidP="00227E09">
      <w:pPr>
        <w:pStyle w:val="BodyTextFirst"/>
        <w:rPr>
          <w:sz w:val="20"/>
          <w:szCs w:val="16"/>
        </w:rPr>
      </w:pPr>
      <w:r w:rsidRPr="00E86F28">
        <w:rPr>
          <w:sz w:val="20"/>
          <w:szCs w:val="16"/>
        </w:rPr>
        <w:t xml:space="preserve">From Figure </w:t>
      </w:r>
      <w:del w:id="124" w:author="Umberto Michelucci" w:date="2022-01-03T11:17:00Z">
        <w:r w:rsidR="00817606" w:rsidDel="00861BDA">
          <w:rPr>
            <w:sz w:val="20"/>
            <w:szCs w:val="16"/>
          </w:rPr>
          <w:delText>4</w:delText>
        </w:r>
      </w:del>
      <w:ins w:id="125" w:author="Umberto Michelucci" w:date="2022-01-03T11:17:00Z">
        <w:r w:rsidR="00861BDA">
          <w:rPr>
            <w:sz w:val="20"/>
            <w:szCs w:val="16"/>
          </w:rPr>
          <w:t>3</w:t>
        </w:r>
      </w:ins>
      <w:r w:rsidRPr="00E86F28">
        <w:rPr>
          <w:sz w:val="20"/>
          <w:szCs w:val="16"/>
        </w:rPr>
        <w:t xml:space="preserve">-19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We can easily calculate the parameter </w:t>
      </w:r>
      <m:oMath>
        <m:r>
          <w:rPr>
            <w:rFonts w:ascii="Cambria Math" w:hAnsi="Cambria Math"/>
            <w:sz w:val="20"/>
            <w:szCs w:val="16"/>
          </w:rPr>
          <m:t>Q</m:t>
        </m:r>
      </m:oMath>
      <w:r w:rsidRPr="00E86F28">
        <w:rPr>
          <w:sz w:val="20"/>
          <w:szCs w:val="16"/>
        </w:rPr>
        <w:t xml:space="preserve"> for both networks</w:t>
      </w:r>
    </w:p>
    <w:p w14:paraId="250739EE" w14:textId="77777777" w:rsidR="00227E09" w:rsidRPr="00E86F28" w:rsidRDefault="00227E09" w:rsidP="00227E09">
      <w:pPr>
        <w:pStyle w:val="BodyTextFirst"/>
        <w:rPr>
          <w:sz w:val="20"/>
          <w:szCs w:val="16"/>
        </w:rPr>
      </w:pPr>
    </w:p>
    <w:p w14:paraId="2B29F74B" w14:textId="21463209" w:rsidR="00227E09" w:rsidRPr="00E86F28" w:rsidRDefault="006E6E3E"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p w14:paraId="1CFA3D31" w14:textId="4E0A3384" w:rsidR="00227E09" w:rsidRPr="00E86F28" w:rsidRDefault="00227E09" w:rsidP="00227E09">
      <w:pPr>
        <w:pStyle w:val="BodyTextFirst"/>
        <w:rPr>
          <w:sz w:val="20"/>
          <w:szCs w:val="16"/>
        </w:rPr>
      </w:pPr>
      <w:r w:rsidRPr="00E86F28">
        <w:rPr>
          <w:sz w:val="20"/>
          <w:szCs w:val="16"/>
        </w:rPr>
        <w:t>And</w:t>
      </w:r>
    </w:p>
    <w:p w14:paraId="78672185" w14:textId="277DF1F7" w:rsidR="00227E09" w:rsidRPr="00E86F28" w:rsidRDefault="00227E09" w:rsidP="00227E09">
      <w:pPr>
        <w:pStyle w:val="BodyTextFirst"/>
        <w:rPr>
          <w:sz w:val="20"/>
          <w:szCs w:val="16"/>
        </w:rPr>
      </w:pPr>
    </w:p>
    <w:p w14:paraId="4BE4A9CE" w14:textId="6FBCBDC0" w:rsidR="00227E09" w:rsidRPr="00E86F28" w:rsidRDefault="006E6E3E"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+10*</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m:t>
          </m:r>
        </m:oMath>
      </m:oMathPara>
    </w:p>
    <w:p w14:paraId="1E5320AD" w14:textId="77777777" w:rsidR="00227E09" w:rsidRPr="00E86F28" w:rsidRDefault="00227E09" w:rsidP="00227E09">
      <w:pPr>
        <w:pStyle w:val="BodyTextFirst"/>
        <w:rPr>
          <w:sz w:val="20"/>
          <w:szCs w:val="16"/>
        </w:rPr>
      </w:pPr>
    </w:p>
    <w:p w14:paraId="48FC6AFF" w14:textId="600061F9" w:rsidR="00227E09" w:rsidRPr="00E86F28" w:rsidRDefault="00227E09" w:rsidP="00227E09">
      <w:pPr>
        <w:pStyle w:val="BodyTextFirst"/>
        <w:rPr>
          <w:sz w:val="20"/>
          <w:szCs w:val="16"/>
        </w:rPr>
      </w:pPr>
      <w:r w:rsidRPr="00E86F28">
        <w:rPr>
          <w:sz w:val="20"/>
          <w:szCs w:val="16"/>
        </w:rPr>
        <w:t xml:space="preserve">What value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will give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We can easily solve the equation</w:t>
      </w:r>
    </w:p>
    <w:p w14:paraId="16A181FF" w14:textId="77777777" w:rsidR="00227E09" w:rsidRPr="00E86F28" w:rsidRDefault="00227E09" w:rsidP="00227E09">
      <w:pPr>
        <w:pStyle w:val="BodyTextFirst"/>
        <w:rPr>
          <w:sz w:val="20"/>
          <w:szCs w:val="16"/>
        </w:rPr>
      </w:pPr>
    </w:p>
    <w:p w14:paraId="56FA1734" w14:textId="5E54F3F8" w:rsidR="00227E09" w:rsidRPr="00E86F28" w:rsidRDefault="00227E09" w:rsidP="00227E09">
      <w:pPr>
        <w:pStyle w:val="BodyTextFirst"/>
        <w:rPr>
          <w:sz w:val="20"/>
          <w:szCs w:val="16"/>
        </w:rPr>
      </w:pPr>
      <m:oMathPara>
        <m:oMath>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+ 10=11935</m:t>
          </m:r>
        </m:oMath>
      </m:oMathPara>
    </w:p>
    <w:p w14:paraId="25B853F1" w14:textId="77777777" w:rsidR="00227E09" w:rsidRPr="00E86F28" w:rsidRDefault="00227E09" w:rsidP="00227E09">
      <w:pPr>
        <w:pStyle w:val="BodyTextFirst"/>
        <w:rPr>
          <w:sz w:val="20"/>
          <w:szCs w:val="16"/>
        </w:rPr>
      </w:pPr>
    </w:p>
    <w:p w14:paraId="5BD55806" w14:textId="65169F7C" w:rsidR="00227E09" w:rsidRPr="00E86F28" w:rsidRDefault="00227E09" w:rsidP="00227E09">
      <w:pPr>
        <w:pStyle w:val="BodyTextFirst"/>
        <w:rPr>
          <w:sz w:val="20"/>
          <w:szCs w:val="16"/>
        </w:rPr>
      </w:pPr>
      <w:r w:rsidRPr="00E86F28">
        <w:rPr>
          <w:sz w:val="20"/>
          <w:szCs w:val="16"/>
        </w:rPr>
        <w:t xml:space="preserve">You should be able to solve a quadratic equation, so </w:t>
      </w:r>
      <w:r w:rsidR="00A5518C" w:rsidRPr="00E86F28">
        <w:rPr>
          <w:sz w:val="20"/>
          <w:szCs w:val="16"/>
        </w:rPr>
        <w:t>we</w:t>
      </w:r>
      <w:r w:rsidRPr="00E86F28">
        <w:rPr>
          <w:sz w:val="20"/>
          <w:szCs w:val="16"/>
        </w:rPr>
        <w:t xml:space="preserve"> will only </w:t>
      </w:r>
      <w:r w:rsidR="00A5518C" w:rsidRPr="00E86F28">
        <w:rPr>
          <w:sz w:val="20"/>
          <w:szCs w:val="16"/>
        </w:rPr>
        <w:t>look at</w:t>
      </w:r>
      <w:r w:rsidRPr="00E86F28">
        <w:rPr>
          <w:sz w:val="20"/>
          <w:szCs w:val="16"/>
        </w:rPr>
        <w:t xml:space="preserve"> the solution here (hint: try to solve it). This equation is solved for a value of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=14.4</m:t>
        </m:r>
      </m:oMath>
      <w:r w:rsidR="00A5518C" w:rsidRPr="00E86F28">
        <w:rPr>
          <w:sz w:val="20"/>
          <w:szCs w:val="16"/>
        </w:rPr>
        <w:t>,</w:t>
      </w:r>
      <w:r w:rsidRPr="00E86F28">
        <w:rPr>
          <w:sz w:val="20"/>
          <w:szCs w:val="16"/>
        </w:rPr>
        <w:t xml:space="preserve"> but since we cannot have 14.4 </w:t>
      </w:r>
      <w:proofErr w:type="gramStart"/>
      <w:r w:rsidRPr="00E86F28">
        <w:rPr>
          <w:sz w:val="20"/>
          <w:szCs w:val="16"/>
        </w:rPr>
        <w:t>neurons</w:t>
      </w:r>
      <w:proofErr w:type="gramEnd"/>
      <w:r w:rsidRPr="00E86F28">
        <w:rPr>
          <w:sz w:val="20"/>
          <w:szCs w:val="16"/>
        </w:rPr>
        <w:t xml:space="preserve"> we will need to use the closest integer, that would be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we will have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=11560</m:t>
        </m:r>
      </m:oMath>
      <w:r w:rsidRPr="00E86F28">
        <w:rPr>
          <w:sz w:val="20"/>
          <w:szCs w:val="16"/>
        </w:rPr>
        <w:t xml:space="preserve">, a value very close to 11935. </w:t>
      </w:r>
    </w:p>
    <w:p w14:paraId="4FF183B7" w14:textId="1F7B91DA" w:rsidR="008875BB" w:rsidRPr="00E86F28" w:rsidRDefault="00344475" w:rsidP="00344475">
      <w:pPr>
        <w:pStyle w:val="NoteTipCaution"/>
        <w:rPr>
          <w:sz w:val="22"/>
          <w:szCs w:val="20"/>
        </w:rPr>
      </w:pPr>
      <w:r w:rsidRPr="00E86F28">
        <w:rPr>
          <w:rStyle w:val="Strong"/>
          <w:sz w:val="22"/>
          <w:szCs w:val="20"/>
        </w:rPr>
        <w:t>Note</w:t>
      </w:r>
      <w:r w:rsidRPr="00E86F28">
        <w:rPr>
          <w:sz w:val="22"/>
          <w:szCs w:val="20"/>
        </w:rPr>
        <w:t xml:space="preserve"> </w:t>
      </w:r>
      <w:r w:rsidR="00A5518C" w:rsidRPr="00E86F28">
        <w:rPr>
          <w:sz w:val="22"/>
          <w:szCs w:val="20"/>
        </w:rPr>
        <w:t>T</w:t>
      </w:r>
      <w:r w:rsidRPr="00E86F28">
        <w:rPr>
          <w:sz w:val="22"/>
          <w:szCs w:val="20"/>
        </w:rPr>
        <w:t>he fact that the two network</w:t>
      </w:r>
      <w:r w:rsidR="00A5518C" w:rsidRPr="00E86F28">
        <w:rPr>
          <w:sz w:val="22"/>
          <w:szCs w:val="20"/>
        </w:rPr>
        <w:t>s</w:t>
      </w:r>
      <w:r w:rsidRPr="00E86F28">
        <w:rPr>
          <w:sz w:val="22"/>
          <w:szCs w:val="20"/>
        </w:rPr>
        <w:t xml:space="preserve"> ha</w:t>
      </w:r>
      <w:r w:rsidR="00A5518C" w:rsidRPr="00E86F28">
        <w:rPr>
          <w:sz w:val="22"/>
          <w:szCs w:val="20"/>
        </w:rPr>
        <w:t>ve</w:t>
      </w:r>
      <w:r w:rsidRPr="00E86F28">
        <w:rPr>
          <w:sz w:val="22"/>
          <w:szCs w:val="20"/>
        </w:rPr>
        <w:t xml:space="preserve"> the same number of learnable parameters does not mean that they can reach the same accuracy</w:t>
      </w:r>
      <w:r w:rsidR="00A5518C" w:rsidRPr="00E86F28">
        <w:rPr>
          <w:sz w:val="22"/>
          <w:szCs w:val="20"/>
        </w:rPr>
        <w:t xml:space="preserve"> and</w:t>
      </w:r>
      <w:r w:rsidRPr="00E86F28">
        <w:rPr>
          <w:sz w:val="22"/>
          <w:szCs w:val="20"/>
        </w:rPr>
        <w:t xml:space="preserve"> does not even mean that if one learns very fast the second will learn at all!</w:t>
      </w:r>
    </w:p>
    <w:p w14:paraId="0E94A632" w14:textId="77777777" w:rsidR="00344475" w:rsidRPr="00E86F28" w:rsidRDefault="00344475" w:rsidP="00344475">
      <w:pPr>
        <w:pStyle w:val="BodyTextFirst"/>
        <w:rPr>
          <w:sz w:val="20"/>
          <w:szCs w:val="16"/>
        </w:rPr>
      </w:pPr>
      <w:r w:rsidRPr="00E86F28">
        <w:rPr>
          <w:sz w:val="20"/>
          <w:szCs w:val="16"/>
        </w:rPr>
        <w:t>But our model with 3 layers with each 14 neurons could be a good starting point for our further testing.</w:t>
      </w:r>
    </w:p>
    <w:p w14:paraId="77B881BC" w14:textId="5983E0E9" w:rsidR="00344475" w:rsidRPr="00E86F28" w:rsidRDefault="00344475" w:rsidP="00344475">
      <w:pPr>
        <w:pStyle w:val="BodyTextCont"/>
        <w:rPr>
          <w:sz w:val="20"/>
          <w:szCs w:val="20"/>
        </w:rPr>
      </w:pPr>
      <w:r w:rsidRPr="00E86F28">
        <w:rPr>
          <w:sz w:val="20"/>
          <w:szCs w:val="20"/>
        </w:rPr>
        <w:t xml:space="preserve">Let us discuss another point that is important when dealing with a complex dataset. Let us consider our first layer. Let us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86F28" w:rsidRDefault="00344475" w:rsidP="00344475">
      <w:pPr>
        <w:pStyle w:val="Heading3"/>
        <w:rPr>
          <w:sz w:val="28"/>
          <w:szCs w:val="22"/>
        </w:rPr>
      </w:pPr>
      <w:bookmarkStart w:id="126" w:name="_Toc86998094"/>
      <w:r w:rsidRPr="00E86F28">
        <w:rPr>
          <w:sz w:val="28"/>
          <w:szCs w:val="22"/>
        </w:rPr>
        <w:t>Tips for choosing the right network</w:t>
      </w:r>
      <w:bookmarkEnd w:id="126"/>
    </w:p>
    <w:p w14:paraId="4003AE70" w14:textId="244AF16C" w:rsidR="00344475" w:rsidRPr="00E86F28" w:rsidRDefault="00A5518C" w:rsidP="00344475">
      <w:pPr>
        <w:pStyle w:val="BodyTextFirst"/>
        <w:rPr>
          <w:rStyle w:val="Emphasis"/>
          <w:sz w:val="20"/>
          <w:szCs w:val="16"/>
        </w:rPr>
      </w:pPr>
      <w:r w:rsidRPr="00E86F28">
        <w:rPr>
          <w:rStyle w:val="Emphasis"/>
          <w:sz w:val="20"/>
          <w:szCs w:val="16"/>
        </w:rPr>
        <w:t>We have</w:t>
      </w:r>
      <w:r w:rsidR="00344475" w:rsidRPr="00E86F28">
        <w:rPr>
          <w:rStyle w:val="Emphasis"/>
          <w:sz w:val="20"/>
          <w:szCs w:val="16"/>
        </w:rPr>
        <w:t xml:space="preserve"> discussed a lot of cases, </w:t>
      </w:r>
      <w:r w:rsidRPr="00E86F28">
        <w:rPr>
          <w:rStyle w:val="Emphasis"/>
          <w:sz w:val="20"/>
          <w:szCs w:val="16"/>
        </w:rPr>
        <w:t>we have seen</w:t>
      </w:r>
      <w:r w:rsidR="00344475" w:rsidRPr="00E86F28">
        <w:rPr>
          <w:rStyle w:val="Emphasis"/>
          <w:sz w:val="20"/>
          <w:szCs w:val="16"/>
        </w:rPr>
        <w:t xml:space="preserve"> a lot of formulas</w:t>
      </w:r>
      <w:r w:rsidRPr="00E86F28">
        <w:rPr>
          <w:rStyle w:val="Emphasis"/>
          <w:sz w:val="20"/>
          <w:szCs w:val="16"/>
        </w:rPr>
        <w:t>,</w:t>
      </w:r>
      <w:r w:rsidR="00344475" w:rsidRPr="00E86F28">
        <w:rPr>
          <w:rStyle w:val="Emphasis"/>
          <w:sz w:val="20"/>
          <w:szCs w:val="16"/>
        </w:rPr>
        <w:t xml:space="preserve"> but how can we decide how to design our network? </w:t>
      </w:r>
    </w:p>
    <w:p w14:paraId="6847C3C5" w14:textId="77777777" w:rsidR="00344475" w:rsidRPr="00E86F28" w:rsidRDefault="00344475" w:rsidP="00344475">
      <w:pPr>
        <w:pStyle w:val="BodyTextCont"/>
        <w:rPr>
          <w:sz w:val="20"/>
          <w:szCs w:val="20"/>
        </w:rPr>
      </w:pPr>
      <w:r w:rsidRPr="00E86F28">
        <w:rPr>
          <w:sz w:val="20"/>
          <w:szCs w:val="20"/>
        </w:rPr>
        <w:t>Unfortunately, there is not a fix set of rules. But you may consider the following tips:</w:t>
      </w:r>
    </w:p>
    <w:p w14:paraId="242E488A" w14:textId="0D20FDE7" w:rsidR="00344475" w:rsidRPr="00E86F28" w:rsidRDefault="00344475" w:rsidP="00344475">
      <w:pPr>
        <w:pStyle w:val="Bullet"/>
        <w:rPr>
          <w:sz w:val="20"/>
          <w:szCs w:val="20"/>
        </w:rPr>
      </w:pPr>
      <w:r w:rsidRPr="00E86F28">
        <w:rPr>
          <w:sz w:val="20"/>
          <w:szCs w:val="20"/>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0"/>
            <w:szCs w:val="20"/>
          </w:rPr>
          <m:t>Q</m:t>
        </m:r>
      </m:oMath>
      <w:r w:rsidR="00A5518C" w:rsidRPr="00E86F28">
        <w:rPr>
          <w:sz w:val="20"/>
          <w:szCs w:val="20"/>
        </w:rPr>
        <w:t>.</w:t>
      </w:r>
    </w:p>
    <w:p w14:paraId="1EA1A629" w14:textId="7304759D" w:rsidR="00344475" w:rsidRPr="00E86F28" w:rsidRDefault="00344475" w:rsidP="00344475">
      <w:pPr>
        <w:pStyle w:val="Bullet"/>
        <w:rPr>
          <w:sz w:val="20"/>
          <w:szCs w:val="20"/>
        </w:rPr>
      </w:pPr>
      <w:r w:rsidRPr="00E86F28">
        <w:rPr>
          <w:sz w:val="20"/>
          <w:szCs w:val="20"/>
        </w:rPr>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86F28">
        <w:rPr>
          <w:sz w:val="20"/>
          <w:szCs w:val="20"/>
        </w:rPr>
        <w:t>15</w:t>
      </w:r>
      <w:r w:rsidRPr="00E86F28">
        <w:rPr>
          <w:sz w:val="20"/>
          <w:szCs w:val="20"/>
        </w:rPr>
        <w:t>-19. The model cannot reach low values for the cost function because the network is too simple to learn from a complex dataset as the Zalando one.</w:t>
      </w:r>
    </w:p>
    <w:p w14:paraId="3A702612" w14:textId="45B92FC1" w:rsidR="00344475" w:rsidRPr="00E86F28" w:rsidRDefault="00344475" w:rsidP="00344475">
      <w:pPr>
        <w:pStyle w:val="Bullet"/>
        <w:rPr>
          <w:sz w:val="20"/>
          <w:szCs w:val="20"/>
        </w:rPr>
      </w:pPr>
      <w:r w:rsidRPr="00E86F28">
        <w:rPr>
          <w:sz w:val="20"/>
          <w:szCs w:val="20"/>
        </w:rPr>
        <w:t>Remember that low or high number of neuron</w:t>
      </w:r>
      <w:r w:rsidR="00A5518C" w:rsidRPr="00E86F28">
        <w:rPr>
          <w:sz w:val="20"/>
          <w:szCs w:val="20"/>
        </w:rPr>
        <w:t>s</w:t>
      </w:r>
      <w:r w:rsidRPr="00E86F28">
        <w:rPr>
          <w:sz w:val="20"/>
          <w:szCs w:val="20"/>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=784)</m:t>
        </m:r>
      </m:oMath>
      <w:r w:rsidRPr="00E86F28">
        <w:rPr>
          <w:sz w:val="20"/>
          <w:szCs w:val="20"/>
        </w:rPr>
        <w:t xml:space="preserve"> than you should not expect one neuron to be enough. </w:t>
      </w:r>
    </w:p>
    <w:p w14:paraId="7B715CB3" w14:textId="6C69D8BA" w:rsidR="00344475" w:rsidRPr="00E86F28" w:rsidRDefault="00344475" w:rsidP="00344475">
      <w:pPr>
        <w:pStyle w:val="Bullet"/>
        <w:rPr>
          <w:sz w:val="20"/>
          <w:szCs w:val="20"/>
        </w:rPr>
      </w:pPr>
      <w:r w:rsidRPr="00E86F28">
        <w:rPr>
          <w:sz w:val="20"/>
          <w:szCs w:val="20"/>
        </w:rPr>
        <w:t>Which architecture you need is also dependent from what you want to do. Is always worth checking online literature to see what other</w:t>
      </w:r>
      <w:r w:rsidR="00A5518C" w:rsidRPr="00E86F28">
        <w:rPr>
          <w:sz w:val="20"/>
          <w:szCs w:val="20"/>
        </w:rPr>
        <w:t>s</w:t>
      </w:r>
      <w:r w:rsidRPr="00E86F28">
        <w:rPr>
          <w:sz w:val="20"/>
          <w:szCs w:val="20"/>
        </w:rPr>
        <w:t xml:space="preserve"> have already discovered for specific problems. For example, is well known that for image recognition convolutional networks are very good, so they would be a good choice.</w:t>
      </w:r>
    </w:p>
    <w:p w14:paraId="23FCD096" w14:textId="752546A2" w:rsidR="00EE6783" w:rsidRPr="00E86F28" w:rsidRDefault="00A5518C" w:rsidP="00A5518C">
      <w:pPr>
        <w:pStyle w:val="NoteTipCaution"/>
        <w:rPr>
          <w:sz w:val="22"/>
          <w:szCs w:val="20"/>
        </w:rPr>
      </w:pPr>
      <w:r w:rsidRPr="00E86F28">
        <w:rPr>
          <w:rStyle w:val="Strong"/>
          <w:sz w:val="22"/>
          <w:szCs w:val="20"/>
        </w:rPr>
        <w:t xml:space="preserve">Final </w:t>
      </w:r>
      <w:r w:rsidR="00344475" w:rsidRPr="00E86F28">
        <w:rPr>
          <w:rStyle w:val="Strong"/>
          <w:sz w:val="22"/>
          <w:szCs w:val="20"/>
        </w:rPr>
        <w:t>Tip</w:t>
      </w:r>
      <w:r w:rsidR="00344475" w:rsidRPr="00E86F28">
        <w:rPr>
          <w:sz w:val="22"/>
          <w:szCs w:val="20"/>
        </w:rPr>
        <w:t xml:space="preserve"> When moving from a model with </w:t>
      </w:r>
      <m:oMath>
        <m:r>
          <w:rPr>
            <w:rFonts w:ascii="Cambria Math" w:hAnsi="Cambria Math"/>
            <w:sz w:val="22"/>
            <w:szCs w:val="20"/>
          </w:rPr>
          <m:t>L</m:t>
        </m:r>
      </m:oMath>
      <w:r w:rsidR="00344475" w:rsidRPr="00E86F28">
        <w:rPr>
          <w:sz w:val="22"/>
          <w:szCs w:val="20"/>
        </w:rPr>
        <w:t xml:space="preserve"> layers to one with </w:t>
      </w:r>
      <m:oMath>
        <m:r>
          <w:rPr>
            <w:rFonts w:ascii="Cambria Math" w:hAnsi="Cambria Math"/>
            <w:sz w:val="22"/>
            <w:szCs w:val="20"/>
          </w:rPr>
          <m:t>L+1</m:t>
        </m:r>
      </m:oMath>
      <w:r w:rsidR="00344475" w:rsidRPr="00E86F28">
        <w:rPr>
          <w:sz w:val="22"/>
          <w:szCs w:val="20"/>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86F28">
        <w:rPr>
          <w:sz w:val="22"/>
          <w:szCs w:val="20"/>
        </w:rPr>
        <w:t>t i</w:t>
      </w:r>
      <w:r w:rsidR="00344475" w:rsidRPr="00E86F28">
        <w:rPr>
          <w:sz w:val="22"/>
          <w:szCs w:val="20"/>
        </w:rPr>
        <w:t>s something worth trying. Always keep track of your optimizing metric for all your models. When you are not getting much improvement anymore, it may</w:t>
      </w:r>
      <w:r w:rsidRPr="00E86F28">
        <w:rPr>
          <w:sz w:val="22"/>
          <w:szCs w:val="20"/>
        </w:rPr>
        <w:t xml:space="preserve"> </w:t>
      </w:r>
      <w:r w:rsidR="00344475" w:rsidRPr="00E86F28">
        <w:rPr>
          <w:sz w:val="22"/>
          <w:szCs w:val="20"/>
        </w:rPr>
        <w:t>be worth trying completely different architectures (maybe convolutional neuronal networks, etc.).</w:t>
      </w:r>
    </w:p>
    <w:p w14:paraId="5C68F0F3" w14:textId="0BE2BEE4" w:rsidR="00F85E35" w:rsidRDefault="00F85E35" w:rsidP="00EB7F9A">
      <w:pPr>
        <w:pStyle w:val="Heading1"/>
        <w:rPr>
          <w:sz w:val="36"/>
          <w:szCs w:val="28"/>
        </w:rPr>
      </w:pPr>
      <w:bookmarkStart w:id="127" w:name="_Toc86998095"/>
      <w:r>
        <w:rPr>
          <w:sz w:val="36"/>
          <w:szCs w:val="28"/>
        </w:rPr>
        <w:t>How to estimate memory requirements of models</w:t>
      </w:r>
      <w:bookmarkEnd w:id="127"/>
    </w:p>
    <w:p w14:paraId="0CC726BA" w14:textId="68E063FA" w:rsidR="00FB23AF" w:rsidRDefault="00FB23AF" w:rsidP="00FB23AF">
      <w:pPr>
        <w:pStyle w:val="BodyTextFirst"/>
      </w:pPr>
      <w:r>
        <w:t xml:space="preserve">For the calculation let us consider a feedforward neural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t xml:space="preserve"> hidden layers each having </w:t>
      </w:r>
      <m:oMath>
        <m:r>
          <w:rPr>
            <w:rFonts w:ascii="Cambria Math" w:hAnsi="Cambria Math"/>
          </w:rPr>
          <m:t>n</m:t>
        </m:r>
      </m:oMath>
      <w:r>
        <w:t xml:space="preserve"> neurons in each. Let us consider a concrete case to make things clearer. Suppose we are working with the MNIST dataset. In this case the input data is composed of a vector of the 784 gray values of the images (remember each image is </w:t>
      </w:r>
      <m:oMath>
        <m:r>
          <w:rPr>
            <w:rFonts w:ascii="Cambria Math" w:hAnsi="Cambria Math"/>
          </w:rPr>
          <m:t>28×28</m:t>
        </m:r>
      </m:oMath>
      <w:r>
        <w:t xml:space="preserve"> pixel in gray values). The output layer of a network for classification will be composed of 10 neurons (the 10 classes in which the model tries to classify the images). The total number of weights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can be easily calculated and can be written as</w:t>
      </w:r>
    </w:p>
    <w:p w14:paraId="0368700D" w14:textId="77777777" w:rsidR="00053D60" w:rsidRDefault="00053D60" w:rsidP="00FB23AF">
      <w:pPr>
        <w:pStyle w:val="BodyTextFirst"/>
      </w:pPr>
    </w:p>
    <w:p w14:paraId="633D555B" w14:textId="18AFA3EC" w:rsidR="00FB23AF" w:rsidRDefault="006E6E3E" w:rsidP="00FB23AF">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784n+</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+10n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F6E95D5" w14:textId="34FF550B" w:rsidR="00FB23AF" w:rsidRDefault="00FB23AF" w:rsidP="00FB23AF">
      <w:pPr>
        <w:pStyle w:val="BodyTextFirst"/>
      </w:pPr>
    </w:p>
    <w:p w14:paraId="00770637" w14:textId="537F6FA7" w:rsidR="00FB23AF" w:rsidRDefault="00053D60" w:rsidP="00FB23AF">
      <w:pPr>
        <w:pStyle w:val="BodyTextFirst"/>
      </w:pPr>
      <w:r>
        <w:lastRenderedPageBreak/>
        <w:t xml:space="preserve">Where the second part of the equation means simply that for large </w:t>
      </w:r>
      <m:oMath>
        <m:r>
          <w:rPr>
            <w:rFonts w:ascii="Cambria Math" w:hAnsi="Cambria Math"/>
          </w:rPr>
          <m:t>n</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will asymptotically grows quadratically in </w:t>
      </w:r>
      <m:oMath>
        <m:r>
          <w:rPr>
            <w:rFonts w:ascii="Cambria Math" w:hAnsi="Cambria Math"/>
          </w:rPr>
          <m:t>n</m:t>
        </m:r>
      </m:oMath>
      <w:r>
        <w:t xml:space="preserve">, the number of neurons in each layer. In </w:t>
      </w:r>
      <w:r w:rsidR="00EC48C6">
        <w:t>general,</w:t>
      </w:r>
      <w:r>
        <w:t xml:space="preserve"> </w:t>
      </w:r>
      <w:r w:rsidR="00EC48C6">
        <w:t>contributing</w:t>
      </w:r>
      <w:r w:rsidR="00FB23AF">
        <w:t xml:space="preserve"> to the memory usage there are 3 components that need to be takein into account.</w:t>
      </w:r>
    </w:p>
    <w:p w14:paraId="64E9E995" w14:textId="1C2FCD2F" w:rsidR="00053D60" w:rsidRDefault="00FB23AF" w:rsidP="00053D60">
      <w:pPr>
        <w:pStyle w:val="BodyTextFirst"/>
        <w:numPr>
          <w:ilvl w:val="0"/>
          <w:numId w:val="29"/>
        </w:numPr>
      </w:pPr>
      <w:r w:rsidRPr="00053D60">
        <w:rPr>
          <w:b/>
          <w:bCs/>
        </w:rPr>
        <w:t>Parameters</w:t>
      </w:r>
      <w:r>
        <w:t xml:space="preserve">: In memory one need to keep the parameters, their gradients during backpropagation, and also additional information if the optimization is using momentum, </w:t>
      </w:r>
      <w:proofErr w:type="spellStart"/>
      <w:r>
        <w:t>Adagrad</w:t>
      </w:r>
      <w:proofErr w:type="spellEnd"/>
      <w:r>
        <w:t xml:space="preserve">, Adam or </w:t>
      </w:r>
      <w:proofErr w:type="spellStart"/>
      <w:r>
        <w:t>RMSProp</w:t>
      </w:r>
      <w:proofErr w:type="spellEnd"/>
      <w:r w:rsidR="00053D60">
        <w:t xml:space="preserve"> optimizers</w:t>
      </w:r>
      <w:r>
        <w:t>. A good rule of thumb to keep into account all these factors</w:t>
      </w:r>
      <w:r w:rsidR="00053D60">
        <w:rPr>
          <w:rStyle w:val="FootnoteReference"/>
        </w:rPr>
        <w:footnoteReference w:id="6"/>
      </w:r>
      <w:r>
        <w:t xml:space="preserve"> is to multiply the memory taken by the weights alone by roughly 3</w:t>
      </w:r>
      <w:r w:rsidR="00053D60">
        <w:t>.</w:t>
      </w:r>
      <w:r>
        <w:t xml:space="preserve"> With the notation </w:t>
      </w:r>
      <w:r w:rsidR="00053D60">
        <w:t>we have used so far,</w:t>
      </w:r>
      <w:r>
        <w:t xml:space="preserve"> the memory used from parameters </w:t>
      </w:r>
      <w:r w:rsidR="00053D60">
        <w:t xml:space="preserve">(indicated with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053D60">
        <w:t xml:space="preserve">) </w:t>
      </w:r>
      <w:r>
        <w:t>in Gb used would be</w:t>
      </w:r>
    </w:p>
    <w:p w14:paraId="6E13EA1C" w14:textId="0D091D13" w:rsidR="00053D60" w:rsidRDefault="00053D60" w:rsidP="00053D60">
      <w:pPr>
        <w:pStyle w:val="BodyTextFirst"/>
      </w:pPr>
    </w:p>
    <w:p w14:paraId="31AD20C5" w14:textId="70DF4A81" w:rsidR="00053D60" w:rsidRPr="00053D60" w:rsidRDefault="006E6E3E" w:rsidP="00053D60">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3</m:t>
                  </m:r>
                </m:e>
              </m:groupChr>
            </m:e>
            <m:lim>
              <m:r>
                <m:rPr>
                  <m:nor/>
                </m:rPr>
                <w:rPr>
                  <w:rFonts w:ascii="Cambria Math" w:hAnsi="Cambria Math"/>
                </w:rPr>
                <m:t>Correction Factor</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64/8</m:t>
                  </m:r>
                </m:e>
              </m:groupChr>
            </m:e>
            <m:lim>
              <m:r>
                <m:rPr>
                  <m:nor/>
                </m:rPr>
                <w:rPr>
                  <w:rFonts w:ascii="Cambria Math" w:hAnsi="Cambria Math"/>
                </w:rPr>
                <m:t>Conversion to byets for Floating point 64</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m:t>
                          </m:r>
                        </m:sub>
                      </m:sSub>
                    </m:num>
                    <m:den>
                      <m:sSup>
                        <m:sSupPr>
                          <m:ctrlPr>
                            <w:rPr>
                              <w:rFonts w:ascii="Cambria Math" w:hAnsi="Cambria Math"/>
                              <w:i/>
                            </w:rPr>
                          </m:ctrlPr>
                        </m:sSupPr>
                        <m:e>
                          <m:r>
                            <w:rPr>
                              <w:rFonts w:ascii="Cambria Math" w:hAnsi="Cambria Math"/>
                            </w:rPr>
                            <m:t>1024</m:t>
                          </m:r>
                        </m:e>
                        <m:sup>
                          <m:r>
                            <w:rPr>
                              <w:rFonts w:ascii="Cambria Math" w:hAnsi="Cambria Math"/>
                            </w:rPr>
                            <m:t>3</m:t>
                          </m:r>
                        </m:sup>
                      </m:sSup>
                    </m:den>
                  </m:f>
                </m:e>
              </m:groupChr>
            </m:e>
            <m:lim>
              <m:r>
                <m:rPr>
                  <m:nor/>
                </m:rPr>
                <w:rPr>
                  <w:rFonts w:ascii="Cambria Math" w:hAnsi="Cambria Math"/>
                </w:rPr>
                <m:t>Conversion to Gb</m:t>
              </m:r>
            </m:lim>
          </m:limLow>
        </m:oMath>
      </m:oMathPara>
    </w:p>
    <w:p w14:paraId="413A2D2D" w14:textId="6FE3E9FE" w:rsidR="00053D60" w:rsidRDefault="00053D60" w:rsidP="00053D60">
      <w:pPr>
        <w:pStyle w:val="BodyTextFirst"/>
      </w:pPr>
    </w:p>
    <w:p w14:paraId="65EC0A72" w14:textId="1B0AC95D" w:rsidR="00FB23AF" w:rsidRDefault="00053D60" w:rsidP="00B3758B">
      <w:pPr>
        <w:pStyle w:val="BodyTextFirst"/>
        <w:numPr>
          <w:ilvl w:val="0"/>
          <w:numId w:val="29"/>
        </w:numPr>
      </w:pPr>
      <w:r w:rsidRPr="00053D60">
        <w:rPr>
          <w:b/>
          <w:bCs/>
        </w:rPr>
        <w:t>Activations</w:t>
      </w:r>
      <w:r>
        <w:t xml:space="preserve">: </w:t>
      </w:r>
      <w:r w:rsidR="00FB23AF">
        <w:t xml:space="preserve">each neuron output must be stored. Normally with their gradient for back propagation. Conservatively only a mini-batch will need to be kept in memory. Calling </w:t>
      </w:r>
      <m:oMath>
        <m:sSub>
          <m:sSubPr>
            <m:ctrlPr>
              <w:rPr>
                <w:rFonts w:ascii="Cambria Math" w:hAnsi="Cambria Math"/>
                <w:i/>
              </w:rPr>
            </m:ctrlPr>
          </m:sSubPr>
          <m:e>
            <m:r>
              <w:rPr>
                <w:rFonts w:ascii="Cambria Math" w:hAnsi="Cambria Math"/>
              </w:rPr>
              <m:t>S</m:t>
            </m:r>
          </m:e>
          <m:sub>
            <m:r>
              <w:rPr>
                <w:rFonts w:ascii="Cambria Math" w:hAnsi="Cambria Math"/>
              </w:rPr>
              <m:t>MB</m:t>
            </m:r>
          </m:sub>
        </m:sSub>
      </m:oMath>
      <w:r>
        <w:t xml:space="preserve"> </w:t>
      </w:r>
      <w:r w:rsidR="00FB23AF">
        <w:t xml:space="preserve">the mini-batch size the memory needed </w:t>
      </w:r>
      <w:r>
        <w:t xml:space="preserve">for activations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FB23AF">
        <w:t xml:space="preserve"> in Gb can be written as</w:t>
      </w:r>
    </w:p>
    <w:p w14:paraId="44830AE9" w14:textId="65D7EEC6" w:rsidR="00053D60" w:rsidRDefault="00053D60" w:rsidP="005150CC">
      <w:pPr>
        <w:pStyle w:val="BodyTextFirst"/>
        <w:rPr>
          <w:b/>
          <w:bCs/>
        </w:rPr>
      </w:pPr>
    </w:p>
    <w:p w14:paraId="27EFFCE5" w14:textId="1AFE2F6D" w:rsidR="005150CC" w:rsidRPr="007F4586" w:rsidRDefault="006E6E3E" w:rsidP="005150CC">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(2n+10)</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246E2358" w14:textId="304EAA08" w:rsidR="007F4586" w:rsidRDefault="007F4586" w:rsidP="005150CC">
      <w:pPr>
        <w:pStyle w:val="BodyTextFirst"/>
      </w:pPr>
    </w:p>
    <w:p w14:paraId="0C5F1AC2" w14:textId="0DC97587" w:rsidR="00FB23AF" w:rsidRDefault="007F4586" w:rsidP="00A31A6B">
      <w:pPr>
        <w:pStyle w:val="BodyTextFirst"/>
        <w:numPr>
          <w:ilvl w:val="0"/>
          <w:numId w:val="29"/>
        </w:numPr>
      </w:pPr>
      <w:r w:rsidRPr="007F4586">
        <w:rPr>
          <w:b/>
          <w:bCs/>
        </w:rPr>
        <w:t>Miscellaneous</w:t>
      </w:r>
      <w:r>
        <w:t xml:space="preserve">: </w:t>
      </w:r>
      <w:r w:rsidR="00FB23AF">
        <w:t xml:space="preserve">this part includes the data that must be loaded in memory and so on. For the purpose of a rough estimate the memory taken here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FB23AF">
        <w:t xml:space="preserve"> will be estimated only with the data</w:t>
      </w:r>
      <w:r w:rsidR="008C35CA">
        <w:t>set</w:t>
      </w:r>
      <w:r w:rsidR="00FB23AF">
        <w:t xml:space="preserve"> size, that in case of MNIST will be</w:t>
      </w:r>
      <w:r w:rsidR="008C35CA">
        <w:t xml:space="preserve"> (in Gb) given by the equation below since each pixel value, although originally an INT8 must be converted to floating point 64 data type to perform the training</w:t>
      </w:r>
    </w:p>
    <w:p w14:paraId="20E58AD2" w14:textId="210B6D50" w:rsidR="008C35CA" w:rsidRDefault="008C35CA" w:rsidP="008C35CA">
      <w:pPr>
        <w:pStyle w:val="BodyTextFirst"/>
      </w:pPr>
    </w:p>
    <w:p w14:paraId="4E6D536E" w14:textId="3A7A2227" w:rsidR="008C35CA" w:rsidRDefault="006E6E3E" w:rsidP="008C35CA">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=6000×784</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76CC09F8" w14:textId="77777777" w:rsidR="008C35CA" w:rsidRDefault="008C35CA" w:rsidP="00FB23AF">
      <w:pPr>
        <w:pStyle w:val="BodyTextFirst"/>
      </w:pPr>
    </w:p>
    <w:p w14:paraId="031B3DC3" w14:textId="1C7D4494" w:rsidR="00FB23AF" w:rsidRDefault="00C9095B" w:rsidP="00FB23AF">
      <w:pPr>
        <w:pStyle w:val="BodyTextFirst"/>
      </w:pPr>
      <w:r>
        <w:lastRenderedPageBreak/>
        <w:t xml:space="preserve">For </w:t>
      </w:r>
      <w:r w:rsidR="00614EE9">
        <w:t>example,</w:t>
      </w:r>
      <w:r>
        <w:t xml:space="preserve"> to</w:t>
      </w:r>
      <w:r w:rsidR="00FB23AF">
        <w:t xml:space="preserve"> find out if a model will run on a limited memory device that will have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FB23AF">
        <w:t xml:space="preserve">Gb free, it is enough to </w:t>
      </w:r>
      <w:r>
        <w:t>check if</w:t>
      </w:r>
      <w:r w:rsidR="00FB23AF">
        <w:t xml:space="preserve"> the equation</w:t>
      </w:r>
      <w:r>
        <w:t xml:space="preserve"> below has solutions in </w:t>
      </w:r>
      <m:oMath>
        <m:r>
          <w:rPr>
            <w:rFonts w:ascii="Cambria Math" w:hAnsi="Cambria Math"/>
          </w:rPr>
          <m:t>n</m:t>
        </m:r>
      </m:oMath>
      <w:r>
        <w:t xml:space="preserve"> or </w:t>
      </w:r>
      <m:oMath>
        <m:sSub>
          <m:sSubPr>
            <m:ctrlPr>
              <w:rPr>
                <w:rFonts w:ascii="Cambria Math" w:hAnsi="Cambria Math"/>
                <w:i/>
              </w:rPr>
            </m:ctrlPr>
          </m:sSubPr>
          <m:e>
            <m:r>
              <w:rPr>
                <w:rFonts w:ascii="Cambria Math" w:hAnsi="Cambria Math"/>
              </w:rPr>
              <m:t>N</m:t>
            </m:r>
          </m:e>
          <m:sub>
            <m:r>
              <w:rPr>
                <w:rFonts w:ascii="Cambria Math" w:hAnsi="Cambria Math"/>
              </w:rPr>
              <m:t>L</m:t>
            </m:r>
          </m:sub>
        </m:sSub>
      </m:oMath>
    </w:p>
    <w:p w14:paraId="4FB72756" w14:textId="4024545C" w:rsidR="00C9095B" w:rsidRDefault="00C9095B" w:rsidP="00FB23AF">
      <w:pPr>
        <w:pStyle w:val="BodyTextFirst"/>
      </w:pPr>
    </w:p>
    <w:p w14:paraId="4CC5120E" w14:textId="622F6630" w:rsidR="00C9095B" w:rsidRDefault="006E6E3E"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D</m:t>
              </m:r>
            </m:sub>
          </m:sSub>
        </m:oMath>
      </m:oMathPara>
    </w:p>
    <w:p w14:paraId="2BA04FDB" w14:textId="77777777" w:rsidR="00C9095B" w:rsidRDefault="00C9095B" w:rsidP="00FB23AF">
      <w:pPr>
        <w:pStyle w:val="BodyTextFirst"/>
      </w:pPr>
    </w:p>
    <w:p w14:paraId="1BEA92CB" w14:textId="092BB98C" w:rsidR="00FB23AF" w:rsidRDefault="00FB23AF" w:rsidP="00FB23AF">
      <w:pPr>
        <w:pStyle w:val="BodyTextFirst"/>
      </w:pPr>
      <w:r>
        <w:t xml:space="preserve">Note that this is just </w:t>
      </w:r>
      <w:r w:rsidR="00614EE9">
        <w:t>a</w:t>
      </w:r>
      <w:r>
        <w:t xml:space="preserve"> </w:t>
      </w:r>
      <w:r w:rsidR="00C9095B">
        <w:t xml:space="preserve">rough </w:t>
      </w:r>
      <w:r>
        <w:t xml:space="preserve">indication and will not be precise since the amount of memory taken by a model may depend on </w:t>
      </w:r>
      <w:r w:rsidR="00C9095B">
        <w:t>software</w:t>
      </w:r>
      <w:r>
        <w:t xml:space="preserve"> version</w:t>
      </w:r>
      <w:r w:rsidR="00C9095B">
        <w:t>s</w:t>
      </w:r>
      <w:r>
        <w:t xml:space="preserve">, the operating system and many more factors. </w:t>
      </w:r>
      <w:r w:rsidR="00C9095B">
        <w:t xml:space="preserve">If we solve the last equation above for </w:t>
      </w:r>
      <m:oMath>
        <m:r>
          <w:rPr>
            <w:rFonts w:ascii="Cambria Math" w:hAnsi="Cambria Math"/>
          </w:rPr>
          <m:t>n</m:t>
        </m:r>
      </m:oMath>
      <w:r w:rsidR="00C9095B">
        <w:t xml:space="preserve"> for example we can get </w:t>
      </w:r>
      <w:r>
        <w:t>a very good estimate</w:t>
      </w:r>
      <w:r w:rsidR="00C9095B">
        <w:t xml:space="preserve"> of the biggest FFNN network that could be run on such a device when applied to MNIST</w:t>
      </w:r>
      <w:r>
        <w:t xml:space="preserve">. For </w:t>
      </w:r>
      <w:r w:rsidR="00C9095B">
        <w:t>example,</w:t>
      </w:r>
      <w:r>
        <w:t xml:space="preserve"> consider the case of a Raspberry Pi 4 with 2 Gb of memory. </w:t>
      </w:r>
      <w:r w:rsidR="00C9095B">
        <w:t>Typically,</w:t>
      </w:r>
      <w:r>
        <w:t xml:space="preserve"> such a system has roughly </w:t>
      </w:r>
      <m:oMath>
        <m:sSub>
          <m:sSubPr>
            <m:ctrlPr>
              <w:rPr>
                <w:rFonts w:ascii="Cambria Math" w:hAnsi="Cambria Math"/>
                <w:i/>
              </w:rPr>
            </m:ctrlPr>
          </m:sSubPr>
          <m:e>
            <m:r>
              <w:rPr>
                <w:rFonts w:ascii="Cambria Math" w:hAnsi="Cambria Math"/>
              </w:rPr>
              <m:t>M</m:t>
            </m:r>
          </m:e>
          <m:sub>
            <m:r>
              <w:rPr>
                <w:rFonts w:ascii="Cambria Math" w:hAnsi="Cambria Math"/>
              </w:rPr>
              <m:t>D</m:t>
            </m:r>
          </m:sub>
        </m:sSub>
        <m:r>
          <w:rPr>
            <w:rFonts w:ascii="Cambria Math" w:hAnsi="Cambria Math"/>
          </w:rPr>
          <m:t xml:space="preserve">=1.7 </m:t>
        </m:r>
        <m:r>
          <m:rPr>
            <m:nor/>
          </m:rPr>
          <w:rPr>
            <w:rFonts w:ascii="Cambria Math" w:hAnsi="Cambria Math"/>
          </w:rPr>
          <m:t>Gb</m:t>
        </m:r>
      </m:oMath>
      <w:r w:rsidR="00C9095B">
        <w:t xml:space="preserve"> </w:t>
      </w:r>
      <w:r>
        <w:t>free</w:t>
      </w:r>
      <w:r w:rsidR="00C9095B">
        <w:t xml:space="preserve"> in every moment</w:t>
      </w:r>
      <w:r>
        <w:t xml:space="preserve">. </w:t>
      </w:r>
      <w:proofErr w:type="gramStart"/>
      <w:r>
        <w:t>So</w:t>
      </w:r>
      <w:proofErr w:type="gramEnd"/>
      <w:r>
        <w:t xml:space="preserve"> for a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=2</m:t>
        </m:r>
      </m:oMath>
      <w:r w:rsidR="00C9095B">
        <w:t xml:space="preserve"> and </w:t>
      </w:r>
      <m:oMath>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=128</m:t>
        </m:r>
      </m:oMath>
      <w:r>
        <w:t xml:space="preserve"> </w:t>
      </w:r>
      <w:r w:rsidR="00C9095B">
        <w:t>last e</w:t>
      </w:r>
      <w:r>
        <w:t xml:space="preserve">quation will give a solution of </w:t>
      </w:r>
      <m:oMath>
        <m:r>
          <w:rPr>
            <w:rFonts w:ascii="Cambria Math" w:hAnsi="Cambria Math"/>
          </w:rPr>
          <m:t>n≈8200</m:t>
        </m:r>
      </m:oMath>
      <w:r w:rsidR="00C9095B">
        <w:t>.</w:t>
      </w:r>
      <w:r>
        <w:t xml:space="preserve"> </w:t>
      </w:r>
      <w:r w:rsidR="00C9095B">
        <w:t>Indeed,</w:t>
      </w:r>
      <w:r>
        <w:t xml:space="preserve"> trying to train a network with more than </w:t>
      </w:r>
      <w:r w:rsidR="00C9095B">
        <w:t>8200</w:t>
      </w:r>
      <w:r>
        <w:t xml:space="preserve"> neurons </w:t>
      </w:r>
      <w:r w:rsidR="00C9095B">
        <w:t xml:space="preserve">on such a device </w:t>
      </w:r>
      <w:r>
        <w:t>will give a memory error on the device, since there is not enough memory to keep everything available</w:t>
      </w:r>
      <w:r w:rsidR="00C9095B">
        <w:t xml:space="preserve"> in RAM (if you test it your results may vary, depending as mentioned on which version of the Raspberry PI you have, which version of TensorFlow you are using and so on).</w:t>
      </w:r>
    </w:p>
    <w:p w14:paraId="110E3AFC" w14:textId="77777777" w:rsidR="00FB23AF" w:rsidRDefault="00FB23AF" w:rsidP="00FB23AF">
      <w:pPr>
        <w:pStyle w:val="BodyTextFirst"/>
      </w:pPr>
    </w:p>
    <w:p w14:paraId="14C1E402" w14:textId="5AEB2C9D" w:rsidR="00F85E35" w:rsidRDefault="00FB23AF" w:rsidP="00FB23AF">
      <w:pPr>
        <w:pStyle w:val="BodyTextFirst"/>
      </w:pPr>
      <w:r>
        <w:t xml:space="preserve">For practical purposes to get a rougher estimate one can neglect the linear terms in </w:t>
      </w:r>
      <m:oMath>
        <m:r>
          <w:rPr>
            <w:rFonts w:ascii="Cambria Math" w:hAnsi="Cambria Math"/>
          </w:rPr>
          <m:t>n</m:t>
        </m:r>
      </m:oMath>
      <w:r w:rsidR="00C9095B">
        <w:t xml:space="preserve"> </w:t>
      </w:r>
      <w:r>
        <w:t xml:space="preserve">in </w:t>
      </w:r>
      <w:r w:rsidR="00C9095B">
        <w:t>the la</w:t>
      </w:r>
      <w:r w:rsidR="00DE6878">
        <w:t>s</w:t>
      </w:r>
      <w:r w:rsidR="00C9095B">
        <w:t>t e</w:t>
      </w:r>
      <w:r>
        <w:t>quation</w:t>
      </w:r>
      <w:r w:rsidR="00C9095B">
        <w:t xml:space="preserve"> </w:t>
      </w:r>
      <w:r>
        <w:t xml:space="preserve">and still get a </w:t>
      </w:r>
      <w:r w:rsidR="00321316">
        <w:t>usable guideline</w:t>
      </w:r>
      <w:r>
        <w:t xml:space="preserve">. For </w:t>
      </w:r>
      <w:r w:rsidR="00C9095B">
        <w:t>example,</w:t>
      </w:r>
      <w:r>
        <w:t xml:space="preserve"> in the example discussed above neglecting linear term would give an estimate of </w:t>
      </w:r>
      <m:oMath>
        <m:r>
          <w:rPr>
            <w:rFonts w:ascii="Cambria Math" w:hAnsi="Cambria Math"/>
          </w:rPr>
          <m:t>n≈8700</m:t>
        </m:r>
      </m:oMath>
      <w:r>
        <w:t>. Higher than the actual one, but one that will give a useful rough information on the maximum number of neurons usable. Remember that finally, only a practical test will guarantee that a specific model can run on a low-memory device.</w:t>
      </w:r>
    </w:p>
    <w:p w14:paraId="0B1B5FCD" w14:textId="2638FBBB" w:rsidR="00EC48C6" w:rsidRDefault="00EC48C6" w:rsidP="00EC48C6">
      <w:pPr>
        <w:pStyle w:val="Heading1"/>
        <w:rPr>
          <w:sz w:val="36"/>
          <w:szCs w:val="28"/>
        </w:rPr>
      </w:pPr>
      <w:bookmarkStart w:id="128" w:name="_Toc86998096"/>
      <w:r w:rsidRPr="00EC48C6">
        <w:rPr>
          <w:sz w:val="36"/>
          <w:szCs w:val="28"/>
        </w:rPr>
        <w:t>General formula for the memory footprint</w:t>
      </w:r>
      <w:bookmarkEnd w:id="128"/>
    </w:p>
    <w:p w14:paraId="731DF42C" w14:textId="6641FAF6" w:rsidR="00EC48C6" w:rsidRDefault="004677C7" w:rsidP="00EC48C6">
      <w:pPr>
        <w:pStyle w:val="BodyTextFirst"/>
      </w:pPr>
      <w:r>
        <w:t xml:space="preserve">In </w:t>
      </w:r>
      <w:r w:rsidR="00D058D0">
        <w:t>general,</w:t>
      </w:r>
      <w:r>
        <w:t xml:space="preserve"> when working with a dataset of size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the formula for the number of parameters can be written as</w:t>
      </w:r>
    </w:p>
    <w:p w14:paraId="389C8ACD" w14:textId="6885B86E" w:rsidR="004677C7" w:rsidRDefault="004677C7" w:rsidP="00EC48C6">
      <w:pPr>
        <w:pStyle w:val="BodyTextFirst"/>
      </w:pPr>
    </w:p>
    <w:p w14:paraId="65BEEFAC" w14:textId="310BCEFF" w:rsidR="004677C7" w:rsidRDefault="006E6E3E" w:rsidP="004677C7">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D014B9E" w14:textId="77777777" w:rsidR="004677C7" w:rsidRPr="00EC48C6" w:rsidRDefault="004677C7" w:rsidP="00EC48C6">
      <w:pPr>
        <w:pStyle w:val="BodyTextFirst"/>
      </w:pPr>
    </w:p>
    <w:p w14:paraId="6AA1B1D0" w14:textId="482D1468" w:rsidR="00EC48C6" w:rsidRDefault="004677C7" w:rsidP="00FB23AF">
      <w:pPr>
        <w:pStyle w:val="BodyTextFirst"/>
      </w:pPr>
      <w:r>
        <w:t xml:space="preserve">Where we have indicated the number of neurons in the output layer as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w:t>
      </w:r>
      <w:r w:rsidR="005A6CE2">
        <w:t xml:space="preserve"> If you refer to the previous section it is easy to see </w:t>
      </w:r>
      <w:r w:rsidR="00A85B36">
        <w:t xml:space="preserve">that the formulas for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A85B36">
        <w:t xml:space="preserve"> and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A85B36">
        <w:t xml:space="preserve"> are unchanged, while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A85B36">
        <w:t xml:space="preserve"> needs to be written as</w:t>
      </w:r>
    </w:p>
    <w:p w14:paraId="0474BE57" w14:textId="0DB6B9F1" w:rsidR="00A85B36" w:rsidRDefault="00A85B36" w:rsidP="00FB23AF">
      <w:pPr>
        <w:pStyle w:val="BodyTextFirst"/>
      </w:pPr>
    </w:p>
    <w:p w14:paraId="36081E14" w14:textId="51DB051E" w:rsidR="00A85B36" w:rsidRPr="00A85B36" w:rsidRDefault="006E6E3E"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5A60288A" w14:textId="36000B67" w:rsidR="00A85B36" w:rsidRDefault="00A85B36" w:rsidP="00FB23AF">
      <w:pPr>
        <w:pStyle w:val="BodyTextFirst"/>
      </w:pPr>
    </w:p>
    <w:p w14:paraId="3AC23D05" w14:textId="45CC397B" w:rsidR="00A85B36" w:rsidRPr="00F85E35" w:rsidRDefault="00A85B36" w:rsidP="00FB23AF">
      <w:pPr>
        <w:pStyle w:val="BodyTextFirst"/>
      </w:pPr>
      <w:r>
        <w:t xml:space="preserve">To keep into account the fact that now the dataset size is not 60000 but </w:t>
      </w:r>
      <m:oMath>
        <m:r>
          <w:rPr>
            <w:rFonts w:ascii="Cambria Math" w:hAnsi="Cambria Math"/>
          </w:rPr>
          <m:t>m</m:t>
        </m:r>
      </m:oMath>
      <w:r>
        <w:t xml:space="preserve"> and that the input dimension is not 784 but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w:t>
      </w:r>
      <w:r w:rsidR="00707269">
        <w:t xml:space="preserve"> </w:t>
      </w:r>
    </w:p>
    <w:p w14:paraId="6B6F949D" w14:textId="5B8A1C34" w:rsidR="00EB7F9A" w:rsidRPr="00E86F28" w:rsidRDefault="00403D4D" w:rsidP="00EB7F9A">
      <w:pPr>
        <w:pStyle w:val="Heading1"/>
        <w:rPr>
          <w:sz w:val="36"/>
          <w:szCs w:val="28"/>
        </w:rPr>
      </w:pPr>
      <w:bookmarkStart w:id="129" w:name="_Toc86998097"/>
      <w:r w:rsidRPr="00E86F28">
        <w:rPr>
          <w:sz w:val="36"/>
          <w:szCs w:val="28"/>
        </w:rPr>
        <w:t>Exercises</w:t>
      </w:r>
      <w:bookmarkEnd w:id="129"/>
    </w:p>
    <w:p w14:paraId="6C90CD02" w14:textId="143E8A1E" w:rsidR="00403D4D" w:rsidRPr="00E86F28" w:rsidRDefault="00403D4D" w:rsidP="00403D4D">
      <w:pPr>
        <w:pStyle w:val="ExerciseHead"/>
        <w:rPr>
          <w:sz w:val="18"/>
          <w:szCs w:val="20"/>
        </w:rPr>
      </w:pPr>
      <w:r w:rsidRPr="00E86F28">
        <w:rPr>
          <w:sz w:val="18"/>
          <w:szCs w:val="20"/>
        </w:rPr>
        <w:t>EXERCISE 1</w:t>
      </w:r>
      <w:r w:rsidR="00E55D05">
        <w:rPr>
          <w:sz w:val="18"/>
          <w:szCs w:val="20"/>
        </w:rPr>
        <w:t xml:space="preserve"> (Level easy)</w:t>
      </w:r>
    </w:p>
    <w:p w14:paraId="30A004EA" w14:textId="63646DF6" w:rsidR="00EB7F9A" w:rsidRPr="00E55D05" w:rsidRDefault="00EB7F9A" w:rsidP="00403D4D">
      <w:pPr>
        <w:pStyle w:val="ExerciseBody"/>
        <w:rPr>
          <w:sz w:val="20"/>
          <w:szCs w:val="21"/>
        </w:rPr>
      </w:pPr>
      <w:r w:rsidRPr="00E55D05">
        <w:rPr>
          <w:sz w:val="20"/>
          <w:szCs w:val="21"/>
        </w:rPr>
        <w:t>Try to build a multiclass classification model like the one we saw together in this Chapter, but with a different dataset, the MNIST database of handwritten digits (</w:t>
      </w:r>
      <w:hyperlink r:id="rId34" w:history="1">
        <w:r w:rsidRPr="00CD2815">
          <w:rPr>
            <w:rStyle w:val="SmartHyperlink"/>
          </w:rPr>
          <w:t>http://yann.lecun.com/exdb/mnist/</w:t>
        </w:r>
      </w:hyperlink>
      <w:r w:rsidRPr="00E55D05">
        <w:rPr>
          <w:sz w:val="20"/>
          <w:szCs w:val="21"/>
        </w:rPr>
        <w:t>)</w:t>
      </w:r>
      <w:r w:rsidR="00403D4D" w:rsidRPr="00E55D05">
        <w:rPr>
          <w:sz w:val="20"/>
          <w:szCs w:val="21"/>
        </w:rPr>
        <w:t>.</w:t>
      </w:r>
      <w:r w:rsidRPr="00E55D05">
        <w:rPr>
          <w:sz w:val="20"/>
          <w:szCs w:val="21"/>
        </w:rPr>
        <w:t xml:space="preserve"> To download the dataset from TensorFlow use the following lines of code:</w:t>
      </w:r>
    </w:p>
    <w:p w14:paraId="6443AC96" w14:textId="77777777" w:rsidR="00EB7F9A" w:rsidRPr="00E55D05" w:rsidRDefault="00EB7F9A" w:rsidP="00EB7F9A">
      <w:pPr>
        <w:pStyle w:val="ExerciseCode"/>
        <w:rPr>
          <w:sz w:val="18"/>
          <w:szCs w:val="21"/>
        </w:rPr>
      </w:pPr>
      <w:r w:rsidRPr="00E55D05">
        <w:rPr>
          <w:sz w:val="18"/>
          <w:szCs w:val="21"/>
        </w:rPr>
        <w:t xml:space="preserve">from tensorflow import keras </w:t>
      </w:r>
    </w:p>
    <w:p w14:paraId="1EDB6304" w14:textId="413D35BF" w:rsidR="00EB7F9A" w:rsidRPr="00E55D05" w:rsidRDefault="00EB7F9A" w:rsidP="00EB7F9A">
      <w:pPr>
        <w:pStyle w:val="ExerciseCode"/>
        <w:rPr>
          <w:sz w:val="18"/>
          <w:szCs w:val="21"/>
        </w:rPr>
      </w:pPr>
      <w:r w:rsidRPr="00E55D05">
        <w:rPr>
          <w:sz w:val="18"/>
          <w:szCs w:val="21"/>
        </w:rPr>
        <w:t>(x_train, y_train), (x_test, y_test) = keras.datasets.mnist.load_data()</w:t>
      </w:r>
    </w:p>
    <w:p w14:paraId="6C7A7CCC" w14:textId="6EBCB5BA" w:rsidR="00EB7F9A" w:rsidRPr="00E86F28" w:rsidRDefault="00EB7F9A" w:rsidP="00EB7F9A">
      <w:pPr>
        <w:pStyle w:val="ExerciseHead"/>
        <w:rPr>
          <w:sz w:val="18"/>
          <w:szCs w:val="20"/>
        </w:rPr>
      </w:pPr>
      <w:r w:rsidRPr="00E86F28">
        <w:rPr>
          <w:sz w:val="18"/>
          <w:szCs w:val="20"/>
        </w:rPr>
        <w:t>EXERCISE 2</w:t>
      </w:r>
      <w:r w:rsidR="00E55D05">
        <w:rPr>
          <w:sz w:val="18"/>
          <w:szCs w:val="20"/>
        </w:rPr>
        <w:t xml:space="preserve"> (level medium)</w:t>
      </w:r>
    </w:p>
    <w:p w14:paraId="09EEED50" w14:textId="552888DF" w:rsidR="00EB7F9A" w:rsidRPr="00E86F28" w:rsidRDefault="00EB7F9A" w:rsidP="00EB7F9A">
      <w:pPr>
        <w:pStyle w:val="ExerciseBody"/>
        <w:rPr>
          <w:sz w:val="18"/>
          <w:szCs w:val="20"/>
        </w:rPr>
      </w:pPr>
      <w:r w:rsidRPr="00E86F28">
        <w:rPr>
          <w:sz w:val="18"/>
          <w:szCs w:val="20"/>
        </w:rPr>
        <w:t xml:space="preserve">Try to apply He weights initialization in the multiclass classification problem we saw in the Chapter and see if you can speed up the learning phase. </w:t>
      </w:r>
    </w:p>
    <w:p w14:paraId="377E78D9" w14:textId="5170D7D9" w:rsidR="00EB7F9A" w:rsidRPr="00E86F28" w:rsidRDefault="007518B0" w:rsidP="007518B0">
      <w:pPr>
        <w:pStyle w:val="ExerciseHead"/>
        <w:rPr>
          <w:sz w:val="18"/>
          <w:szCs w:val="20"/>
        </w:rPr>
      </w:pPr>
      <w:r w:rsidRPr="00E86F28">
        <w:rPr>
          <w:sz w:val="18"/>
          <w:szCs w:val="20"/>
        </w:rPr>
        <w:t>EXERCISE 3</w:t>
      </w:r>
      <w:r w:rsidR="00E55D05">
        <w:rPr>
          <w:sz w:val="18"/>
          <w:szCs w:val="20"/>
        </w:rPr>
        <w:t xml:space="preserve"> (level hard)</w:t>
      </w:r>
    </w:p>
    <w:p w14:paraId="4D953E4D" w14:textId="278E8D4E" w:rsidR="007518B0" w:rsidRPr="00E86F28" w:rsidRDefault="007518B0" w:rsidP="007518B0">
      <w:pPr>
        <w:pStyle w:val="ExerciseBody"/>
        <w:rPr>
          <w:sz w:val="18"/>
          <w:szCs w:val="20"/>
        </w:rPr>
      </w:pPr>
      <w:r w:rsidRPr="00E86F28">
        <w:rPr>
          <w:sz w:val="18"/>
          <w:szCs w:val="20"/>
        </w:rPr>
        <w:t xml:space="preserve">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w:t>
      </w:r>
    </w:p>
    <w:p w14:paraId="78570673" w14:textId="763D83C4" w:rsidR="00795E00" w:rsidRPr="00E86F28" w:rsidRDefault="00795E00" w:rsidP="00795E00">
      <w:pPr>
        <w:pStyle w:val="ExerciseHead"/>
        <w:rPr>
          <w:sz w:val="18"/>
          <w:szCs w:val="20"/>
        </w:rPr>
      </w:pPr>
      <w:r w:rsidRPr="00E86F28">
        <w:rPr>
          <w:sz w:val="18"/>
          <w:szCs w:val="20"/>
        </w:rPr>
        <w:t>EXERCISE  4</w:t>
      </w:r>
      <w:r w:rsidR="00E55D05">
        <w:rPr>
          <w:sz w:val="18"/>
          <w:szCs w:val="20"/>
        </w:rPr>
        <w:t xml:space="preserve"> (level hard)</w:t>
      </w:r>
    </w:p>
    <w:p w14:paraId="34983C7C" w14:textId="152567D7" w:rsidR="00795E00" w:rsidRPr="00E86F28" w:rsidRDefault="00795E00" w:rsidP="00795E00">
      <w:pPr>
        <w:pStyle w:val="ExerciseBody"/>
        <w:rPr>
          <w:sz w:val="18"/>
          <w:szCs w:val="20"/>
        </w:rPr>
      </w:pPr>
      <w:r w:rsidRPr="00E86F28">
        <w:rPr>
          <w:sz w:val="18"/>
          <w:szCs w:val="20"/>
        </w:rPr>
        <w:t xml:space="preserve">Consider the regression problem we solved with a model made by one single neuron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w:t>
      </w:r>
      <w:r w:rsidR="00D058D0">
        <w:rPr>
          <w:sz w:val="18"/>
          <w:szCs w:val="20"/>
        </w:rPr>
        <w:t xml:space="preserve">As a starting point you can find the entire code in the online version of the book at </w:t>
      </w:r>
      <w:hyperlink r:id="rId35" w:history="1">
        <w:r w:rsidR="00D058D0" w:rsidRPr="00D058D0">
          <w:rPr>
            <w:rStyle w:val="SmartHyperlink"/>
          </w:rPr>
          <w:t>https://adl.toelt.ai</w:t>
        </w:r>
      </w:hyperlink>
      <w:r w:rsidR="00D058D0">
        <w:rPr>
          <w:sz w:val="18"/>
          <w:szCs w:val="20"/>
        </w:rPr>
        <w:t xml:space="preserve">. </w:t>
      </w:r>
    </w:p>
    <w:p w14:paraId="562C77C2" w14:textId="6A8BFB42" w:rsidR="00DC7716" w:rsidRPr="00E86F28" w:rsidRDefault="00DC7716" w:rsidP="00DC7716">
      <w:pPr>
        <w:pStyle w:val="Heading1"/>
        <w:rPr>
          <w:sz w:val="36"/>
          <w:szCs w:val="28"/>
        </w:rPr>
      </w:pPr>
      <w:bookmarkStart w:id="130" w:name="_Toc86998098"/>
      <w:r w:rsidRPr="00E86F28">
        <w:rPr>
          <w:sz w:val="36"/>
          <w:szCs w:val="28"/>
        </w:rPr>
        <w:lastRenderedPageBreak/>
        <w:t>References</w:t>
      </w:r>
      <w:bookmarkEnd w:id="130"/>
    </w:p>
    <w:p w14:paraId="0A93BC74" w14:textId="26075A56" w:rsidR="008C0CD8" w:rsidRPr="00E86F28" w:rsidRDefault="008C0CD8" w:rsidP="008C0CD8">
      <w:pPr>
        <w:pStyle w:val="BodyTextFirst"/>
        <w:rPr>
          <w:sz w:val="20"/>
          <w:szCs w:val="16"/>
        </w:rPr>
      </w:pPr>
      <w:r w:rsidRPr="00E86F28">
        <w:rPr>
          <w:sz w:val="20"/>
          <w:szCs w:val="16"/>
        </w:rPr>
        <w:t xml:space="preserve">[1] Burnham, K. P.; Anderson, D. R. (2002), Model Selection and </w:t>
      </w:r>
      <w:proofErr w:type="spellStart"/>
      <w:r w:rsidRPr="00E86F28">
        <w:rPr>
          <w:sz w:val="20"/>
          <w:szCs w:val="16"/>
        </w:rPr>
        <w:t>Multimodel</w:t>
      </w:r>
      <w:proofErr w:type="spellEnd"/>
      <w:r w:rsidRPr="00E86F28">
        <w:rPr>
          <w:sz w:val="20"/>
          <w:szCs w:val="16"/>
        </w:rPr>
        <w:t xml:space="preserve"> Inference (2nd ed.), Springer-Verlag</w:t>
      </w:r>
    </w:p>
    <w:p w14:paraId="03216E1C" w14:textId="0F45E2E9" w:rsidR="008C0CD8" w:rsidRPr="00E86F28" w:rsidRDefault="008C0CD8" w:rsidP="008C0CD8">
      <w:pPr>
        <w:pStyle w:val="BodyTextFirst"/>
        <w:rPr>
          <w:sz w:val="20"/>
          <w:szCs w:val="16"/>
        </w:rPr>
      </w:pPr>
      <w:r w:rsidRPr="00E86F28">
        <w:rPr>
          <w:sz w:val="20"/>
          <w:szCs w:val="16"/>
        </w:rPr>
        <w:t xml:space="preserve">[2] </w:t>
      </w:r>
      <w:hyperlink r:id="rId36" w:history="1">
        <w:r w:rsidRPr="00E86F28">
          <w:rPr>
            <w:rStyle w:val="Hyperlink"/>
            <w:sz w:val="20"/>
            <w:szCs w:val="16"/>
          </w:rPr>
          <w:t>https://en.wikipedia.org/wiki/Zalando</w:t>
        </w:r>
      </w:hyperlink>
      <w:r w:rsidRPr="00E86F28">
        <w:rPr>
          <w:sz w:val="20"/>
          <w:szCs w:val="16"/>
        </w:rPr>
        <w:t>, last accessed 16</w:t>
      </w:r>
      <w:r w:rsidR="00F40D03" w:rsidRPr="00E86F28">
        <w:rPr>
          <w:sz w:val="20"/>
          <w:szCs w:val="16"/>
        </w:rPr>
        <w:t>.</w:t>
      </w:r>
      <w:r w:rsidRPr="00E86F28">
        <w:rPr>
          <w:sz w:val="20"/>
          <w:szCs w:val="16"/>
        </w:rPr>
        <w:t>02</w:t>
      </w:r>
      <w:r w:rsidR="00F40D03" w:rsidRPr="00E86F28">
        <w:rPr>
          <w:sz w:val="20"/>
          <w:szCs w:val="16"/>
        </w:rPr>
        <w:t>.</w:t>
      </w:r>
      <w:r w:rsidRPr="00E86F28">
        <w:rPr>
          <w:sz w:val="20"/>
          <w:szCs w:val="16"/>
        </w:rPr>
        <w:t xml:space="preserve">2021 </w:t>
      </w:r>
    </w:p>
    <w:p w14:paraId="071EC250" w14:textId="2A3208D2" w:rsidR="0040584C" w:rsidRPr="00E86F28" w:rsidRDefault="0040584C" w:rsidP="008C0CD8">
      <w:pPr>
        <w:pStyle w:val="BodyTextFirst"/>
        <w:rPr>
          <w:sz w:val="20"/>
          <w:szCs w:val="16"/>
        </w:rPr>
      </w:pPr>
      <w:r w:rsidRPr="00E86F28">
        <w:rPr>
          <w:sz w:val="20"/>
          <w:szCs w:val="16"/>
        </w:rPr>
        <w:t xml:space="preserve">[3] </w:t>
      </w:r>
      <w:hyperlink r:id="rId37" w:history="1">
        <w:r w:rsidRPr="00E86F28">
          <w:rPr>
            <w:rStyle w:val="Hyperlink"/>
            <w:sz w:val="20"/>
            <w:szCs w:val="16"/>
          </w:rPr>
          <w:t>www.kaggle.com</w:t>
        </w:r>
      </w:hyperlink>
      <w:r w:rsidRPr="00E86F28">
        <w:rPr>
          <w:sz w:val="20"/>
          <w:szCs w:val="16"/>
        </w:rPr>
        <w:t>, last accessed 16.02.2021</w:t>
      </w:r>
    </w:p>
    <w:p w14:paraId="5C8928F8" w14:textId="39A53E7A" w:rsidR="00601C93" w:rsidRPr="00E86F28" w:rsidRDefault="00601C93" w:rsidP="008C0CD8">
      <w:pPr>
        <w:pStyle w:val="BodyTextFirst"/>
        <w:rPr>
          <w:sz w:val="20"/>
          <w:szCs w:val="16"/>
        </w:rPr>
      </w:pPr>
      <w:r w:rsidRPr="00E86F28">
        <w:rPr>
          <w:sz w:val="20"/>
          <w:szCs w:val="16"/>
        </w:rPr>
        <w:t xml:space="preserve">[4] Xiao, Han, Kashif Rasul, and Roland </w:t>
      </w:r>
      <w:proofErr w:type="spellStart"/>
      <w:r w:rsidRPr="00E86F28">
        <w:rPr>
          <w:sz w:val="20"/>
          <w:szCs w:val="16"/>
        </w:rPr>
        <w:t>Vollgraf</w:t>
      </w:r>
      <w:proofErr w:type="spellEnd"/>
      <w:r w:rsidRPr="00E86F28">
        <w:rPr>
          <w:sz w:val="20"/>
          <w:szCs w:val="16"/>
        </w:rPr>
        <w:t>. "Fashion-</w:t>
      </w:r>
      <w:proofErr w:type="spellStart"/>
      <w:r w:rsidRPr="00E86F28">
        <w:rPr>
          <w:sz w:val="20"/>
          <w:szCs w:val="16"/>
        </w:rPr>
        <w:t>mnist</w:t>
      </w:r>
      <w:proofErr w:type="spellEnd"/>
      <w:r w:rsidRPr="00E86F28">
        <w:rPr>
          <w:sz w:val="20"/>
          <w:szCs w:val="16"/>
        </w:rPr>
        <w:t xml:space="preserve">: a novel image dataset for benchmarking machine learning algorithms." </w:t>
      </w:r>
      <w:proofErr w:type="spellStart"/>
      <w:r w:rsidRPr="00E86F28">
        <w:rPr>
          <w:sz w:val="20"/>
          <w:szCs w:val="16"/>
        </w:rPr>
        <w:t>arXiv</w:t>
      </w:r>
      <w:proofErr w:type="spellEnd"/>
      <w:r w:rsidRPr="00E86F28">
        <w:rPr>
          <w:sz w:val="20"/>
          <w:szCs w:val="16"/>
        </w:rPr>
        <w:t xml:space="preserve"> preprint arXiv:1708.07747 (2017)</w:t>
      </w:r>
    </w:p>
    <w:p w14:paraId="135A94E8" w14:textId="7702A655" w:rsidR="00F52E9D" w:rsidRPr="00E86F28" w:rsidRDefault="00F52E9D" w:rsidP="008C0CD8">
      <w:pPr>
        <w:pStyle w:val="BodyTextFirst"/>
        <w:rPr>
          <w:sz w:val="20"/>
          <w:szCs w:val="16"/>
        </w:rPr>
      </w:pPr>
      <w:r w:rsidRPr="00E86F28">
        <w:rPr>
          <w:sz w:val="20"/>
          <w:szCs w:val="16"/>
        </w:rPr>
        <w:t xml:space="preserve">[5] </w:t>
      </w:r>
      <w:hyperlink r:id="rId38" w:anchor="fit-method" w:history="1">
        <w:r w:rsidRPr="00E86F28">
          <w:rPr>
            <w:rStyle w:val="Hyperlink"/>
            <w:sz w:val="20"/>
            <w:szCs w:val="16"/>
          </w:rPr>
          <w:t>https://keras.io/api/models/model_training_apis/#fit-method</w:t>
        </w:r>
      </w:hyperlink>
      <w:r w:rsidRPr="00E86F28">
        <w:rPr>
          <w:sz w:val="20"/>
          <w:szCs w:val="16"/>
        </w:rPr>
        <w:t xml:space="preserve">, last accessed 14/03/2021 </w:t>
      </w:r>
    </w:p>
    <w:p w14:paraId="427B9C5D" w14:textId="61FC9401" w:rsidR="00C57473" w:rsidRPr="00E86F28" w:rsidRDefault="00C57473" w:rsidP="008C0CD8">
      <w:pPr>
        <w:pStyle w:val="BodyTextFirst"/>
        <w:rPr>
          <w:sz w:val="20"/>
          <w:szCs w:val="16"/>
        </w:rPr>
      </w:pPr>
      <w:r w:rsidRPr="00E86F28">
        <w:rPr>
          <w:sz w:val="20"/>
          <w:szCs w:val="16"/>
        </w:rPr>
        <w:t>[</w:t>
      </w:r>
      <w:r w:rsidR="00F52E9D" w:rsidRPr="00E86F28">
        <w:rPr>
          <w:sz w:val="20"/>
          <w:szCs w:val="16"/>
        </w:rPr>
        <w:t>6</w:t>
      </w:r>
      <w:r w:rsidRPr="00E86F28">
        <w:rPr>
          <w:sz w:val="20"/>
          <w:szCs w:val="16"/>
        </w:rPr>
        <w:t xml:space="preserve">] "Understanding the Difficulty of Training Deep Feedforward neural networks", X. </w:t>
      </w:r>
      <w:proofErr w:type="spellStart"/>
      <w:r w:rsidRPr="00E86F28">
        <w:rPr>
          <w:sz w:val="20"/>
          <w:szCs w:val="16"/>
        </w:rPr>
        <w:t>Glorot</w:t>
      </w:r>
      <w:proofErr w:type="spellEnd"/>
      <w:r w:rsidRPr="00E86F28">
        <w:rPr>
          <w:sz w:val="20"/>
          <w:szCs w:val="16"/>
        </w:rPr>
        <w:t xml:space="preserve">, Y. </w:t>
      </w:r>
      <w:proofErr w:type="spellStart"/>
      <w:r w:rsidRPr="00E86F28">
        <w:rPr>
          <w:sz w:val="20"/>
          <w:szCs w:val="16"/>
        </w:rPr>
        <w:t>Bengio</w:t>
      </w:r>
      <w:proofErr w:type="spellEnd"/>
      <w:r w:rsidRPr="00E86F28">
        <w:rPr>
          <w:sz w:val="20"/>
          <w:szCs w:val="16"/>
        </w:rPr>
        <w:t xml:space="preserve"> (2010), </w:t>
      </w:r>
      <w:hyperlink r:id="rId39" w:history="1">
        <w:r w:rsidRPr="00E86F28">
          <w:rPr>
            <w:rStyle w:val="Hyperlink"/>
            <w:sz w:val="20"/>
            <w:szCs w:val="16"/>
          </w:rPr>
          <w:t>https://goo.gl/bHB5BM</w:t>
        </w:r>
      </w:hyperlink>
    </w:p>
    <w:p w14:paraId="63C34E62" w14:textId="35080688" w:rsidR="007D7493" w:rsidRPr="00E86F28" w:rsidRDefault="007D7493" w:rsidP="008C0CD8">
      <w:pPr>
        <w:pStyle w:val="BodyTextFirst"/>
        <w:rPr>
          <w:sz w:val="20"/>
          <w:szCs w:val="16"/>
        </w:rPr>
      </w:pPr>
      <w:r w:rsidRPr="00E86F28">
        <w:rPr>
          <w:sz w:val="20"/>
          <w:szCs w:val="16"/>
        </w:rPr>
        <w:t>[</w:t>
      </w:r>
      <w:r w:rsidR="00F52E9D" w:rsidRPr="00E86F28">
        <w:rPr>
          <w:sz w:val="20"/>
          <w:szCs w:val="16"/>
        </w:rPr>
        <w:t>7</w:t>
      </w:r>
      <w:r w:rsidRPr="00E86F28">
        <w:rPr>
          <w:sz w:val="20"/>
          <w:szCs w:val="16"/>
        </w:rPr>
        <w:t xml:space="preserve">] </w:t>
      </w:r>
      <w:hyperlink r:id="rId40" w:history="1">
        <w:r w:rsidRPr="00E86F28">
          <w:rPr>
            <w:rStyle w:val="Hyperlink"/>
            <w:sz w:val="20"/>
            <w:szCs w:val="16"/>
          </w:rPr>
          <w:t>https://www.tensorflow.org/api_docs/python/tf/keras/initializers</w:t>
        </w:r>
      </w:hyperlink>
      <w:r w:rsidRPr="00E86F28">
        <w:rPr>
          <w:sz w:val="20"/>
          <w:szCs w:val="16"/>
        </w:rPr>
        <w:t xml:space="preserve">, last accessed 23.02.2021 </w:t>
      </w:r>
    </w:p>
    <w:p w14:paraId="0F75E11F" w14:textId="6921CAF6" w:rsidR="00775506" w:rsidRPr="00E86F28" w:rsidRDefault="00775506" w:rsidP="00775506">
      <w:pPr>
        <w:pStyle w:val="BodyTextFirst"/>
        <w:rPr>
          <w:sz w:val="20"/>
          <w:szCs w:val="16"/>
        </w:rPr>
      </w:pPr>
    </w:p>
    <w:p w14:paraId="2CF49760" w14:textId="77777777" w:rsidR="00056E6D" w:rsidRPr="00E86F28" w:rsidRDefault="00056E6D" w:rsidP="00056E6D">
      <w:pPr>
        <w:pStyle w:val="BodyTextFirst"/>
        <w:rPr>
          <w:sz w:val="20"/>
          <w:szCs w:val="16"/>
        </w:rPr>
      </w:pPr>
    </w:p>
    <w:sectPr w:rsidR="00056E6D" w:rsidRPr="00E86F28" w:rsidSect="00A00844">
      <w:headerReference w:type="even" r:id="rId41"/>
      <w:headerReference w:type="default" r:id="rId42"/>
      <w:footerReference w:type="even" r:id="rId43"/>
      <w:footerReference w:type="default" r:id="rId44"/>
      <w:headerReference w:type="first" r:id="rId45"/>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6T03:26:00Z" w:initials="MOU">
    <w:p w14:paraId="13D67512" w14:textId="77777777" w:rsidR="00957BDF" w:rsidRDefault="00957BDF">
      <w:pPr>
        <w:pStyle w:val="CommentText"/>
      </w:pPr>
      <w:r>
        <w:rPr>
          <w:rStyle w:val="CommentReference"/>
        </w:rPr>
        <w:annotationRef/>
      </w:r>
      <w:r>
        <w:t xml:space="preserve">Another extremely well written chapter </w:t>
      </w:r>
      <w:proofErr w:type="gramStart"/>
      <w:r>
        <w:t>The</w:t>
      </w:r>
      <w:proofErr w:type="gramEnd"/>
      <w:r>
        <w:t xml:space="preserve"> content is well drafted to engage beginners to advance their understanding to more complex topics within the subject with the right foundations. The pace used to navigate the depths of the topics is excellent and keeps the reader engaged without getting overwhelmed with increasing details.</w:t>
      </w:r>
    </w:p>
    <w:p w14:paraId="1D7A2A45" w14:textId="77777777" w:rsidR="00957BDF" w:rsidRDefault="00957BDF">
      <w:pPr>
        <w:pStyle w:val="CommentText"/>
      </w:pPr>
    </w:p>
    <w:p w14:paraId="1C5CFE20" w14:textId="77777777" w:rsidR="00957BDF" w:rsidRDefault="00957BDF">
      <w:pPr>
        <w:pStyle w:val="CommentText"/>
      </w:pPr>
      <w:r>
        <w:t>The code examples are also well written, explained and discussed.</w:t>
      </w:r>
    </w:p>
    <w:p w14:paraId="1947976B" w14:textId="17582375" w:rsidR="00957BDF" w:rsidRDefault="00957BDF">
      <w:pPr>
        <w:pStyle w:val="CommentText"/>
      </w:pPr>
      <w:r>
        <w:t>Excellent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4797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24DB" w16cex:dateUtc="2021-11-16T0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47976B" w16cid:durableId="253D24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C3EED" w14:textId="77777777" w:rsidR="006E6E3E" w:rsidRDefault="006E6E3E">
      <w:r>
        <w:separator/>
      </w:r>
    </w:p>
  </w:endnote>
  <w:endnote w:type="continuationSeparator" w:id="0">
    <w:p w14:paraId="6DFBB5DC" w14:textId="77777777" w:rsidR="006E6E3E" w:rsidRDefault="006E6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5B752C9-2C0E-5749-8522-24E364FCD1D9}"/>
  </w:font>
  <w:font w:name="Times New Roman">
    <w:panose1 w:val="02020603050405020304"/>
    <w:charset w:val="00"/>
    <w:family w:val="roman"/>
    <w:pitch w:val="variable"/>
    <w:sig w:usb0="E0002EFF" w:usb1="C000785B" w:usb2="00000009" w:usb3="00000000" w:csb0="000001FF" w:csb1="00000000"/>
    <w:embedRegular r:id="rId2" w:fontKey="{3FC1884A-A4DB-EF46-82F3-148D7A7A66EE}"/>
    <w:embedBold r:id="rId3" w:fontKey="{033E126E-C945-BD4B-88A2-F7918D4FAF5C}"/>
    <w:embedItalic r:id="rId4" w:fontKey="{A200FF2A-CC2F-7240-AB3F-6D023694B746}"/>
    <w:embedBoldItalic r:id="rId5" w:fontKey="{A7D6B9E7-3065-DF45-BAB7-0C76DADB4ABC}"/>
  </w:font>
  <w:font w:name="Courier New">
    <w:panose1 w:val="02070309020205020404"/>
    <w:charset w:val="00"/>
    <w:family w:val="modern"/>
    <w:pitch w:val="fixed"/>
    <w:sig w:usb0="E0002EFF" w:usb1="C0007843" w:usb2="00000009" w:usb3="00000000" w:csb0="000001FF" w:csb1="00000000"/>
    <w:embedRegular r:id="rId6" w:fontKey="{A701532B-C2A6-8E45-BB9B-FD5AC6C222B4}"/>
  </w:font>
  <w:font w:name="Wingdings">
    <w:panose1 w:val="05000000000000000000"/>
    <w:charset w:val="4D"/>
    <w:family w:val="decorative"/>
    <w:pitch w:val="variable"/>
    <w:sig w:usb0="00000003" w:usb1="00000000" w:usb2="00000000" w:usb3="00000000" w:csb0="80000001" w:csb1="00000000"/>
    <w:embedRegular r:id="rId7" w:fontKey="{A1A0F8C7-0B54-D04A-AEB6-B9967695B3FE}"/>
  </w:font>
  <w:font w:name="Calibri">
    <w:panose1 w:val="020F0502020204030204"/>
    <w:charset w:val="00"/>
    <w:family w:val="swiss"/>
    <w:pitch w:val="variable"/>
    <w:sig w:usb0="E0002AFF" w:usb1="C000247B" w:usb2="00000009" w:usb3="00000000" w:csb0="000001FF" w:csb1="00000000"/>
    <w:embedRegular r:id="rId8" w:fontKey="{5AC2B795-6646-7C45-9D69-82CF60564A95}"/>
    <w:embedBold r:id="rId9" w:fontKey="{3403A358-50E6-FA48-84F1-78B807A45C21}"/>
    <w:embedItalic r:id="rId10" w:fontKey="{52307767-1A02-CE4E-A94A-5DD20C438A4C}"/>
    <w:embedBoldItalic r:id="rId11" w:fontKey="{AF5CF52A-6169-0B4E-8F28-00128361FC95}"/>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ECFC525D-BFEA-444C-99D9-0CA3C96DD17A}"/>
    <w:embedItalic r:id="rId17" w:fontKey="{1B976085-436D-BD48-B687-E8B19B1C6CE8}"/>
  </w:font>
  <w:font w:name="Arial Narrow">
    <w:panose1 w:val="020B0606020202030204"/>
    <w:charset w:val="00"/>
    <w:family w:val="swiss"/>
    <w:pitch w:val="variable"/>
    <w:sig w:usb0="00000287" w:usb1="00000800" w:usb2="00000000" w:usb3="00000000" w:csb0="0000009F" w:csb1="00000000"/>
    <w:embedRegular r:id="rId18" w:fontKey="{881B47B2-EE5C-2E46-BA81-C2401713FB53}"/>
    <w:embedBold r:id="rId19" w:fontKey="{2D1B299A-F2F4-4B47-9C01-1E55750D1D2B}"/>
    <w:embedItalic r:id="rId20" w:fontKey="{42A57C01-32B7-5A4C-8A76-25B7B9C419D0}"/>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0B2E4ECD-199A-7A44-AEB8-DAB51B149F3B}"/>
    <w:embedBold r:id="rId22" w:fontKey="{F837058F-5FCB-DB47-92F7-67B9C972C810}"/>
    <w:embedItalic r:id="rId23" w:fontKey="{9EFC0A36-1A7C-5449-A081-CD158A12514F}"/>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4" w:fontKey="{A7098D3A-C023-FD42-A495-F4FEF03CD74C}"/>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7" w:fontKey="{D7E7F526-5B39-D146-B239-0A928A68DBE9}"/>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8" w:fontKey="{05C92C28-80DC-704B-A4A0-41A1279BDABA}"/>
    <w:embedBold r:id="rId29" w:fontKey="{CC9834FB-B004-4F43-B1E9-C30C89C1AFA8}"/>
  </w:font>
  <w:font w:name="Cambria Math">
    <w:panose1 w:val="02040503050406030204"/>
    <w:charset w:val="00"/>
    <w:family w:val="roman"/>
    <w:pitch w:val="variable"/>
    <w:sig w:usb0="E00002FF" w:usb1="420024FF" w:usb2="00000000" w:usb3="00000000" w:csb0="0000019F" w:csb1="00000000"/>
    <w:embedRegular r:id="rId30" w:fontKey="{4B5033FB-A4CF-8A44-A13A-8B4674C1A631}"/>
    <w:embedItalic r:id="rId31" w:fontKey="{0D5FD80E-9B0C-2848-A183-F60FD2E99EB6}"/>
    <w:embedBoldItalic r:id="rId32" w:fontKey="{1490FA8F-2FF1-164D-A53C-E38F62161D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4181A" w14:textId="77777777" w:rsidR="006E6E3E" w:rsidRDefault="006E6E3E">
      <w:r>
        <w:separator/>
      </w:r>
    </w:p>
  </w:footnote>
  <w:footnote w:type="continuationSeparator" w:id="0">
    <w:p w14:paraId="71CB61A9" w14:textId="77777777" w:rsidR="006E6E3E" w:rsidRDefault="006E6E3E">
      <w:r>
        <w:continuationSeparator/>
      </w:r>
    </w:p>
  </w:footnote>
  <w:footnote w:id="1">
    <w:p w14:paraId="0984CEEB" w14:textId="23E947CB" w:rsidR="00060227" w:rsidRPr="00060227" w:rsidRDefault="00060227">
      <w:pPr>
        <w:pStyle w:val="FootnoteText"/>
      </w:pPr>
      <w:r>
        <w:rPr>
          <w:rStyle w:val="FootnoteReference"/>
        </w:rPr>
        <w:footnoteRef/>
      </w:r>
      <w:r>
        <w:t xml:space="preserve"> Note that in this example the input is one-dimensional, and therefore the only index we need is the one identifying the observation. The number of features is 1 in this example.</w:t>
      </w:r>
    </w:p>
  </w:footnote>
  <w:footnote w:id="2">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3">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4">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5">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6">
    <w:p w14:paraId="3DF1B1CD" w14:textId="77777777" w:rsidR="00053D60" w:rsidRPr="00053D60" w:rsidRDefault="00053D60" w:rsidP="00053D60">
      <w:pPr>
        <w:spacing w:after="0" w:line="240" w:lineRule="auto"/>
        <w:rPr>
          <w:rFonts w:ascii="Times New Roman" w:eastAsia="Times New Roman" w:hAnsi="Times New Roman"/>
          <w:sz w:val="24"/>
          <w:szCs w:val="24"/>
          <w:lang w:eastAsia="en-GB"/>
        </w:rPr>
      </w:pPr>
      <w:r>
        <w:rPr>
          <w:rStyle w:val="FootnoteReference"/>
        </w:rPr>
        <w:footnoteRef/>
      </w:r>
      <w:r>
        <w:t xml:space="preserve"> </w:t>
      </w:r>
      <w:r w:rsidRPr="00053D60">
        <w:rPr>
          <w:rFonts w:ascii="Arial" w:eastAsia="Times New Roman" w:hAnsi="Arial" w:cs="Arial"/>
          <w:sz w:val="16"/>
          <w:szCs w:val="16"/>
          <w:lang w:eastAsia="en-GB"/>
        </w:rPr>
        <w:t>Abadi, M.; Agarwal, A.; Barham, P.; Brevdo, E.; Chen, Z.; Citro, C.; Corrado, G.S.; Davis, A.; Dean, J.; Devin, M.; Ghemawat, S.;Goodfellow, I.; Harp, A.; Irving, G.; Isard, M.; Jia, Y.; Jozefowicz, R.; Kaiser, L.; Kudlur, M.; Levenberg, J.; Mané, D.; Monga, R.;Moore, S.; Murray, D.; Olah, C.; Schuster, M.; Shlens, J.; Steiner, B.; Sutskever, I.; Talwar, K.; Tucker, P.; Vanhoucke, V.; Vasudevan,V.; Viégas, F.; Vinyals, O.; Warden, P.; Wattenberg, M.; Wicke, M.; Yu, Y.; Zheng, X. TensorFlow: Large-Scale Machine Learning on Heterogeneous Systems, 2015.  Accessed 8th Sept.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4E23166F"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713D93">
      <w:rPr>
        <w:rFonts w:ascii="HelveticaNeue Condensed" w:hAnsi="HelveticaNeue Condensed"/>
        <w:sz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D5FEB9B"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BE01B5">
      <w:rPr>
        <w:rFonts w:ascii="HelveticaNeue Condensed" w:hAnsi="HelveticaNeue Condensed"/>
        <w:sz w:val="20"/>
      </w:rPr>
      <w:t>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04CDA67C" w:rsidR="00F52E9D" w:rsidRPr="000F5D51" w:rsidRDefault="00F52E9D"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w:t>
    </w:r>
    <w:del w:id="131" w:author="Umberto Michelucci" w:date="2022-01-03T10:59:00Z">
      <w:r w:rsidR="00713D93" w:rsidDel="00BB67A6">
        <w:rPr>
          <w:rFonts w:ascii="Arial" w:hAnsi="Arial"/>
          <w:b/>
          <w:sz w:val="36"/>
        </w:rPr>
        <w:delText>4</w:delText>
      </w:r>
    </w:del>
    <w:ins w:id="132" w:author="Umberto Michelucci" w:date="2022-01-03T10:59:00Z">
      <w:r w:rsidR="00BB67A6">
        <w:rPr>
          <w:rFonts w:ascii="Arial" w:hAnsi="Arial"/>
          <w:b/>
          <w:sz w:val="36"/>
        </w:rPr>
        <w:t>3</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AFC8F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2945C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9E448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02E22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C641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E4E9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7622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307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84896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D69D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473053"/>
    <w:multiLevelType w:val="hybridMultilevel"/>
    <w:tmpl w:val="B3AA0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rson w15:author="Umberto Michelucci">
    <w15:presenceInfo w15:providerId="Windows Live" w15:userId="b8c14365475443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3D60"/>
    <w:rsid w:val="0005515D"/>
    <w:rsid w:val="000563DA"/>
    <w:rsid w:val="00056E6D"/>
    <w:rsid w:val="00060227"/>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A79D9"/>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D6695"/>
    <w:rsid w:val="000E080E"/>
    <w:rsid w:val="000E0A76"/>
    <w:rsid w:val="000E10AA"/>
    <w:rsid w:val="000E1D25"/>
    <w:rsid w:val="000E3A99"/>
    <w:rsid w:val="000E3F8C"/>
    <w:rsid w:val="000E4EE8"/>
    <w:rsid w:val="000F06B7"/>
    <w:rsid w:val="000F2A76"/>
    <w:rsid w:val="000F32AF"/>
    <w:rsid w:val="000F5D51"/>
    <w:rsid w:val="000F645E"/>
    <w:rsid w:val="00100B19"/>
    <w:rsid w:val="0010365F"/>
    <w:rsid w:val="00104E86"/>
    <w:rsid w:val="00106531"/>
    <w:rsid w:val="00110A08"/>
    <w:rsid w:val="00111A42"/>
    <w:rsid w:val="00111CF2"/>
    <w:rsid w:val="00114845"/>
    <w:rsid w:val="00115D74"/>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0AE9"/>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1F89"/>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B7C48"/>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49F"/>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316"/>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66E0C"/>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121E"/>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40D9"/>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677C7"/>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50CC"/>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6723C"/>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A6CE2"/>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2C80"/>
    <w:rsid w:val="00613E6A"/>
    <w:rsid w:val="00614EE9"/>
    <w:rsid w:val="00617E8D"/>
    <w:rsid w:val="00620030"/>
    <w:rsid w:val="00620892"/>
    <w:rsid w:val="00623E0D"/>
    <w:rsid w:val="0063072B"/>
    <w:rsid w:val="00636410"/>
    <w:rsid w:val="006401CD"/>
    <w:rsid w:val="00640817"/>
    <w:rsid w:val="006435CF"/>
    <w:rsid w:val="00653045"/>
    <w:rsid w:val="00654601"/>
    <w:rsid w:val="00655684"/>
    <w:rsid w:val="00655908"/>
    <w:rsid w:val="00657A60"/>
    <w:rsid w:val="0066017D"/>
    <w:rsid w:val="0066465D"/>
    <w:rsid w:val="00670137"/>
    <w:rsid w:val="0067172E"/>
    <w:rsid w:val="0067280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E6E3E"/>
    <w:rsid w:val="006F2A37"/>
    <w:rsid w:val="006F47DB"/>
    <w:rsid w:val="006F66A5"/>
    <w:rsid w:val="006F7A11"/>
    <w:rsid w:val="007008F2"/>
    <w:rsid w:val="0070157A"/>
    <w:rsid w:val="00701D38"/>
    <w:rsid w:val="007020D2"/>
    <w:rsid w:val="007032C6"/>
    <w:rsid w:val="007040B8"/>
    <w:rsid w:val="007048E8"/>
    <w:rsid w:val="00706E79"/>
    <w:rsid w:val="00707269"/>
    <w:rsid w:val="00707FB2"/>
    <w:rsid w:val="00710053"/>
    <w:rsid w:val="00710B65"/>
    <w:rsid w:val="00710F84"/>
    <w:rsid w:val="00711209"/>
    <w:rsid w:val="00713CDE"/>
    <w:rsid w:val="00713D93"/>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0837"/>
    <w:rsid w:val="007814C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4586"/>
    <w:rsid w:val="007F5FAE"/>
    <w:rsid w:val="007F791A"/>
    <w:rsid w:val="007F7B50"/>
    <w:rsid w:val="0080064E"/>
    <w:rsid w:val="00803173"/>
    <w:rsid w:val="00805D4E"/>
    <w:rsid w:val="008074D7"/>
    <w:rsid w:val="0081408F"/>
    <w:rsid w:val="0081512F"/>
    <w:rsid w:val="00815D99"/>
    <w:rsid w:val="00817606"/>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1BDA"/>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2F3"/>
    <w:rsid w:val="008B6EE0"/>
    <w:rsid w:val="008B7006"/>
    <w:rsid w:val="008B7FE5"/>
    <w:rsid w:val="008C0CD8"/>
    <w:rsid w:val="008C1563"/>
    <w:rsid w:val="008C35CA"/>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24EFB"/>
    <w:rsid w:val="0093035B"/>
    <w:rsid w:val="00930EE0"/>
    <w:rsid w:val="00930FCA"/>
    <w:rsid w:val="00931925"/>
    <w:rsid w:val="0093194F"/>
    <w:rsid w:val="0093218D"/>
    <w:rsid w:val="0093252D"/>
    <w:rsid w:val="00935FDF"/>
    <w:rsid w:val="009448E5"/>
    <w:rsid w:val="00945E1D"/>
    <w:rsid w:val="009537A3"/>
    <w:rsid w:val="009550D6"/>
    <w:rsid w:val="00955586"/>
    <w:rsid w:val="00957BDF"/>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A7616"/>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0FDC"/>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5366"/>
    <w:rsid w:val="00A85B36"/>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D66F8"/>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0D2E"/>
    <w:rsid w:val="00B81173"/>
    <w:rsid w:val="00B811C7"/>
    <w:rsid w:val="00B81D92"/>
    <w:rsid w:val="00B822F2"/>
    <w:rsid w:val="00B82894"/>
    <w:rsid w:val="00B8671D"/>
    <w:rsid w:val="00B86899"/>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7A6"/>
    <w:rsid w:val="00BB69D9"/>
    <w:rsid w:val="00BB6C29"/>
    <w:rsid w:val="00BB6E6D"/>
    <w:rsid w:val="00BB7BC8"/>
    <w:rsid w:val="00BB7E3E"/>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01B5"/>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095B"/>
    <w:rsid w:val="00C911EE"/>
    <w:rsid w:val="00C935D2"/>
    <w:rsid w:val="00C946BC"/>
    <w:rsid w:val="00C951D2"/>
    <w:rsid w:val="00C95940"/>
    <w:rsid w:val="00C96771"/>
    <w:rsid w:val="00C96D09"/>
    <w:rsid w:val="00C97921"/>
    <w:rsid w:val="00C97CD9"/>
    <w:rsid w:val="00CA0239"/>
    <w:rsid w:val="00CA0960"/>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815"/>
    <w:rsid w:val="00CD2FF9"/>
    <w:rsid w:val="00CD37A1"/>
    <w:rsid w:val="00CD3EBE"/>
    <w:rsid w:val="00CD42E2"/>
    <w:rsid w:val="00CE2806"/>
    <w:rsid w:val="00CE28C2"/>
    <w:rsid w:val="00CE448C"/>
    <w:rsid w:val="00CE45F8"/>
    <w:rsid w:val="00CE6048"/>
    <w:rsid w:val="00CE65B2"/>
    <w:rsid w:val="00CE79E4"/>
    <w:rsid w:val="00CF1FAD"/>
    <w:rsid w:val="00CF2379"/>
    <w:rsid w:val="00CF2453"/>
    <w:rsid w:val="00CF568D"/>
    <w:rsid w:val="00D00EF5"/>
    <w:rsid w:val="00D0449A"/>
    <w:rsid w:val="00D054FE"/>
    <w:rsid w:val="00D058D0"/>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131B"/>
    <w:rsid w:val="00DD38CD"/>
    <w:rsid w:val="00DD5715"/>
    <w:rsid w:val="00DD6BDC"/>
    <w:rsid w:val="00DE04C2"/>
    <w:rsid w:val="00DE0C5E"/>
    <w:rsid w:val="00DE1788"/>
    <w:rsid w:val="00DE1E01"/>
    <w:rsid w:val="00DE2FE8"/>
    <w:rsid w:val="00DE46DC"/>
    <w:rsid w:val="00DE4D05"/>
    <w:rsid w:val="00DE503F"/>
    <w:rsid w:val="00DE6878"/>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5D05"/>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28"/>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8C6"/>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06A9"/>
    <w:rsid w:val="00F829FE"/>
    <w:rsid w:val="00F85E35"/>
    <w:rsid w:val="00F86EC4"/>
    <w:rsid w:val="00F9019F"/>
    <w:rsid w:val="00F91973"/>
    <w:rsid w:val="00F9344C"/>
    <w:rsid w:val="00F93774"/>
    <w:rsid w:val="00F94FE5"/>
    <w:rsid w:val="00F96EE3"/>
    <w:rsid w:val="00FA02AF"/>
    <w:rsid w:val="00FA114A"/>
    <w:rsid w:val="00FA18E5"/>
    <w:rsid w:val="00FA2EFA"/>
    <w:rsid w:val="00FA5FAA"/>
    <w:rsid w:val="00FB1531"/>
    <w:rsid w:val="00FB23AF"/>
    <w:rsid w:val="00FB3145"/>
    <w:rsid w:val="00FB3450"/>
    <w:rsid w:val="00FB3DD7"/>
    <w:rsid w:val="00FB58D5"/>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5D40"/>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B62F3"/>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1B7C48"/>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1B7C48"/>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B62F3"/>
    <w:rPr>
      <w:rFonts w:ascii="HelveticaNeueLT Std Cn" w:eastAsia="Calibri" w:hAnsi="HelveticaNeueLT Std Cn"/>
      <w:sz w:val="40"/>
      <w:szCs w:val="36"/>
    </w:rPr>
  </w:style>
  <w:style w:type="character" w:customStyle="1" w:styleId="Heading2Char">
    <w:name w:val="Heading 2 Char"/>
    <w:link w:val="Heading2"/>
    <w:rsid w:val="001B7C48"/>
    <w:rPr>
      <w:rFonts w:ascii="HelveticaNeueLT Std Cn" w:eastAsia="Calibri" w:hAnsi="HelveticaNeueLT Std Cn"/>
      <w:sz w:val="36"/>
      <w:szCs w:val="28"/>
    </w:rPr>
  </w:style>
  <w:style w:type="character" w:customStyle="1" w:styleId="Heading3Char">
    <w:name w:val="Heading 3 Char"/>
    <w:link w:val="Heading3"/>
    <w:rsid w:val="001B7C48"/>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E55D05"/>
    <w:pPr>
      <w:spacing w:before="120"/>
      <w:ind w:left="288" w:right="288"/>
    </w:pPr>
    <w:rPr>
      <w:rFonts w:ascii="HelveticaNeueLT Std Cn" w:hAnsi="HelveticaNeueLT Std Cn"/>
    </w:rPr>
  </w:style>
  <w:style w:type="character" w:customStyle="1" w:styleId="ExerciseBodyChar">
    <w:name w:val="Exercise Body Char"/>
    <w:link w:val="ExerciseBody"/>
    <w:rsid w:val="00E55D05"/>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uiPriority w:val="99"/>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D058D0"/>
    <w:rPr>
      <w:u w:val="dotted"/>
    </w:rPr>
  </w:style>
  <w:style w:type="paragraph" w:styleId="TOCHeading">
    <w:name w:val="TOC Heading"/>
    <w:basedOn w:val="Heading1"/>
    <w:next w:val="Normal"/>
    <w:uiPriority w:val="39"/>
    <w:unhideWhenUsed/>
    <w:qFormat/>
    <w:rsid w:val="004440D9"/>
    <w:pPr>
      <w:keepLines/>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locked/>
    <w:rsid w:val="004440D9"/>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locked/>
    <w:rsid w:val="004440D9"/>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locked/>
    <w:rsid w:val="004440D9"/>
    <w:pPr>
      <w:spacing w:after="0"/>
      <w:ind w:left="440"/>
    </w:pPr>
    <w:rPr>
      <w:rFonts w:asciiTheme="minorHAnsi" w:hAnsiTheme="minorHAnsi" w:cstheme="minorHAnsi"/>
      <w:sz w:val="20"/>
      <w:szCs w:val="20"/>
    </w:rPr>
  </w:style>
  <w:style w:type="paragraph" w:styleId="TOC4">
    <w:name w:val="toc 4"/>
    <w:basedOn w:val="Normal"/>
    <w:next w:val="Normal"/>
    <w:autoRedefine/>
    <w:semiHidden/>
    <w:unhideWhenUsed/>
    <w:locked/>
    <w:rsid w:val="004440D9"/>
    <w:pPr>
      <w:spacing w:after="0"/>
      <w:ind w:left="660"/>
    </w:pPr>
    <w:rPr>
      <w:rFonts w:asciiTheme="minorHAnsi" w:hAnsiTheme="minorHAnsi" w:cstheme="minorHAnsi"/>
      <w:sz w:val="20"/>
      <w:szCs w:val="20"/>
    </w:rPr>
  </w:style>
  <w:style w:type="paragraph" w:styleId="TOC5">
    <w:name w:val="toc 5"/>
    <w:basedOn w:val="Normal"/>
    <w:next w:val="Normal"/>
    <w:autoRedefine/>
    <w:semiHidden/>
    <w:unhideWhenUsed/>
    <w:locked/>
    <w:rsid w:val="004440D9"/>
    <w:pPr>
      <w:spacing w:after="0"/>
      <w:ind w:left="880"/>
    </w:pPr>
    <w:rPr>
      <w:rFonts w:asciiTheme="minorHAnsi" w:hAnsiTheme="minorHAnsi" w:cstheme="minorHAnsi"/>
      <w:sz w:val="20"/>
      <w:szCs w:val="20"/>
    </w:rPr>
  </w:style>
  <w:style w:type="paragraph" w:styleId="TOC6">
    <w:name w:val="toc 6"/>
    <w:basedOn w:val="Normal"/>
    <w:next w:val="Normal"/>
    <w:autoRedefine/>
    <w:semiHidden/>
    <w:unhideWhenUsed/>
    <w:locked/>
    <w:rsid w:val="004440D9"/>
    <w:pPr>
      <w:spacing w:after="0"/>
      <w:ind w:left="1100"/>
    </w:pPr>
    <w:rPr>
      <w:rFonts w:asciiTheme="minorHAnsi" w:hAnsiTheme="minorHAnsi" w:cstheme="minorHAnsi"/>
      <w:sz w:val="20"/>
      <w:szCs w:val="20"/>
    </w:rPr>
  </w:style>
  <w:style w:type="paragraph" w:styleId="TOC7">
    <w:name w:val="toc 7"/>
    <w:basedOn w:val="Normal"/>
    <w:next w:val="Normal"/>
    <w:autoRedefine/>
    <w:semiHidden/>
    <w:unhideWhenUsed/>
    <w:locked/>
    <w:rsid w:val="004440D9"/>
    <w:pPr>
      <w:spacing w:after="0"/>
      <w:ind w:left="1320"/>
    </w:pPr>
    <w:rPr>
      <w:rFonts w:asciiTheme="minorHAnsi" w:hAnsiTheme="minorHAnsi" w:cstheme="minorHAnsi"/>
      <w:sz w:val="20"/>
      <w:szCs w:val="20"/>
    </w:rPr>
  </w:style>
  <w:style w:type="paragraph" w:styleId="TOC8">
    <w:name w:val="toc 8"/>
    <w:basedOn w:val="Normal"/>
    <w:next w:val="Normal"/>
    <w:autoRedefine/>
    <w:semiHidden/>
    <w:unhideWhenUsed/>
    <w:locked/>
    <w:rsid w:val="004440D9"/>
    <w:pPr>
      <w:spacing w:after="0"/>
      <w:ind w:left="1540"/>
    </w:pPr>
    <w:rPr>
      <w:rFonts w:asciiTheme="minorHAnsi" w:hAnsiTheme="minorHAnsi" w:cstheme="minorHAnsi"/>
      <w:sz w:val="20"/>
      <w:szCs w:val="20"/>
    </w:rPr>
  </w:style>
  <w:style w:type="paragraph" w:styleId="TOC9">
    <w:name w:val="toc 9"/>
    <w:basedOn w:val="Normal"/>
    <w:next w:val="Normal"/>
    <w:autoRedefine/>
    <w:semiHidden/>
    <w:unhideWhenUsed/>
    <w:locked/>
    <w:rsid w:val="004440D9"/>
    <w:pPr>
      <w:spacing w:after="0"/>
      <w:ind w:left="1760"/>
    </w:pPr>
    <w:rPr>
      <w:rFonts w:asciiTheme="minorHAnsi" w:hAnsiTheme="minorHAnsi" w:cstheme="minorHAnsi"/>
      <w:sz w:val="20"/>
      <w:szCs w:val="20"/>
    </w:rPr>
  </w:style>
  <w:style w:type="paragraph" w:styleId="Revision">
    <w:name w:val="Revision"/>
    <w:hidden/>
    <w:uiPriority w:val="99"/>
    <w:semiHidden/>
    <w:rsid w:val="00F806A9"/>
    <w:rPr>
      <w:rFonts w:ascii="Calibri" w:eastAsia="Calibri" w:hAnsi="Calibri"/>
      <w:sz w:val="22"/>
      <w:szCs w:val="22"/>
    </w:rPr>
  </w:style>
  <w:style w:type="paragraph" w:styleId="CommentSubject">
    <w:name w:val="annotation subject"/>
    <w:basedOn w:val="CommentText"/>
    <w:next w:val="CommentText"/>
    <w:link w:val="CommentSubjectChar"/>
    <w:semiHidden/>
    <w:unhideWhenUsed/>
    <w:locked/>
    <w:rsid w:val="00957BDF"/>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957BDF"/>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369002">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tensorflow.org/datasets/catalog/fashion_mnist" TargetMode="External"/><Relationship Id="rId39" Type="http://schemas.openxmlformats.org/officeDocument/2006/relationships/hyperlink" Target="https://goo.gl/bHB5BM" TargetMode="External"/><Relationship Id="rId21" Type="http://schemas.openxmlformats.org/officeDocument/2006/relationships/image" Target="media/image10.png"/><Relationship Id="rId34" Type="http://schemas.openxmlformats.org/officeDocument/2006/relationships/hyperlink" Target="http://yann.lecun.com/exdb/mnist/" TargetMode="External"/><Relationship Id="rId42" Type="http://schemas.openxmlformats.org/officeDocument/2006/relationships/header" Target="header2.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github.com/zalandoresearch/fashion-mnist" TargetMode="External"/><Relationship Id="rId32" Type="http://schemas.openxmlformats.org/officeDocument/2006/relationships/image" Target="media/image17.png"/><Relationship Id="rId37" Type="http://schemas.openxmlformats.org/officeDocument/2006/relationships/hyperlink" Target="http://www.kaggle.com" TargetMode="External"/><Relationship Id="rId40" Type="http://schemas.openxmlformats.org/officeDocument/2006/relationships/hyperlink" Target="https://www.tensorflow.org/api_docs/python/tf/keras/initializers"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kaggle.com/zalando-research/fashionmnist/data" TargetMode="External"/><Relationship Id="rId28" Type="http://schemas.openxmlformats.org/officeDocument/2006/relationships/image" Target="media/image13.png"/><Relationship Id="rId36" Type="http://schemas.openxmlformats.org/officeDocument/2006/relationships/hyperlink" Target="https://en.wikipedia.org/wiki/Zalando"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dl.toelt.ai"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pjreddie.com/projects/mnist-in-csv/" TargetMode="External"/><Relationship Id="rId33" Type="http://schemas.openxmlformats.org/officeDocument/2006/relationships/image" Target="media/image18.png"/><Relationship Id="rId38" Type="http://schemas.openxmlformats.org/officeDocument/2006/relationships/hyperlink" Target="https://keras.io/api/models/model_training_apis/"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2679</TotalTime>
  <Pages>46</Pages>
  <Words>11057</Words>
  <Characters>63027</Characters>
  <Application>Microsoft Office Word</Application>
  <DocSecurity>0</DocSecurity>
  <Lines>525</Lines>
  <Paragraphs>147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262</cp:revision>
  <cp:lastPrinted>2009-03-19T14:05:00Z</cp:lastPrinted>
  <dcterms:created xsi:type="dcterms:W3CDTF">2017-08-08T08:48:00Z</dcterms:created>
  <dcterms:modified xsi:type="dcterms:W3CDTF">2022-01-03T10:18:00Z</dcterms:modified>
</cp:coreProperties>
</file>